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57C44F" w14:textId="57A6914A" w:rsidR="00F25212" w:rsidRDefault="00F25212">
      <w:pPr>
        <w:rPr>
          <w:rFonts w:ascii="Tahoma" w:hAnsi="Tahoma" w:cs="Tahoma"/>
          <w:b/>
          <w:bCs/>
          <w:color w:val="000000"/>
          <w:sz w:val="21"/>
          <w:szCs w:val="21"/>
          <w:shd w:val="clear" w:color="auto" w:fill="FFFFFF"/>
        </w:rPr>
      </w:pPr>
      <w:r w:rsidRPr="00F25212">
        <w:rPr>
          <w:rFonts w:ascii="Tahoma" w:hAnsi="Tahoma" w:cs="Tahoma"/>
          <w:color w:val="000000"/>
          <w:sz w:val="21"/>
          <w:szCs w:val="21"/>
          <w:shd w:val="clear" w:color="auto" w:fill="F0F0F0"/>
        </w:rPr>
        <w:t>Manuscript #: JAP24-AR-00699R</w:t>
      </w:r>
      <w:r>
        <w:rPr>
          <w:rFonts w:ascii="Tahoma" w:hAnsi="Tahoma" w:cs="Tahoma"/>
          <w:color w:val="000000"/>
          <w:sz w:val="21"/>
          <w:szCs w:val="21"/>
          <w:shd w:val="clear" w:color="auto" w:fill="F0F0F0"/>
        </w:rPr>
        <w:t> </w:t>
      </w:r>
    </w:p>
    <w:p w14:paraId="63D15654" w14:textId="77777777" w:rsidR="00DE7E4E" w:rsidRDefault="009E3633">
      <w:pPr>
        <w:rPr>
          <w:rFonts w:ascii="Tahoma" w:hAnsi="Tahoma" w:cs="Tahoma"/>
          <w:color w:val="000000"/>
          <w:sz w:val="21"/>
          <w:szCs w:val="21"/>
        </w:rPr>
      </w:pPr>
      <w:r w:rsidRPr="003851D2">
        <w:rPr>
          <w:rFonts w:ascii="Tahoma" w:hAnsi="Tahoma" w:cs="Tahoma"/>
          <w:b/>
          <w:bCs/>
          <w:color w:val="000000"/>
          <w:sz w:val="21"/>
          <w:szCs w:val="21"/>
          <w:shd w:val="clear" w:color="auto" w:fill="FFFFFF"/>
        </w:rPr>
        <w:t>Reviewer #1 (REMARKS to AUTHOR(s)):</w:t>
      </w:r>
      <w:r>
        <w:rPr>
          <w:rFonts w:ascii="Tahoma" w:hAnsi="Tahoma" w:cs="Tahoma"/>
          <w:color w:val="000000"/>
          <w:sz w:val="21"/>
          <w:szCs w:val="21"/>
        </w:rPr>
        <w:br/>
      </w:r>
      <w:r>
        <w:rPr>
          <w:rFonts w:ascii="Tahoma" w:hAnsi="Tahoma" w:cs="Tahoma"/>
          <w:color w:val="000000"/>
          <w:sz w:val="21"/>
          <w:szCs w:val="21"/>
        </w:rPr>
        <w:br/>
      </w:r>
      <w:r w:rsidRPr="00C92307">
        <w:rPr>
          <w:rFonts w:ascii="Tahoma" w:hAnsi="Tahoma" w:cs="Tahoma"/>
          <w:i/>
          <w:iCs/>
          <w:color w:val="000000"/>
          <w:sz w:val="21"/>
          <w:szCs w:val="21"/>
          <w:shd w:val="clear" w:color="auto" w:fill="FFFFFF"/>
        </w:rPr>
        <w:t>The author proposed a 2D kinetic Ising model (IM) to simulate Arctic sea ice dynamics on a large length scale. The IM is an idealized model in statistical mechanics, and the author modified this model by introducing continuous spin values between -1 and 1 to describe the mixture between ice and water. The classical Metropolis-Hastings algorithm is used for time evolution, and the author modified this algorithm by introducing a factor to account for the inertia of spin value changes. The parameters of the IM are estimated based on observations, and many observed features are well captured by the IM.</w:t>
      </w:r>
      <w:r w:rsidRPr="00C92307">
        <w:rPr>
          <w:rFonts w:ascii="Tahoma" w:hAnsi="Tahoma" w:cs="Tahoma"/>
          <w:i/>
          <w:iCs/>
          <w:color w:val="000000"/>
          <w:sz w:val="21"/>
          <w:szCs w:val="21"/>
        </w:rPr>
        <w:br/>
      </w:r>
      <w:r w:rsidRPr="00C92307">
        <w:rPr>
          <w:rFonts w:ascii="Tahoma" w:hAnsi="Tahoma" w:cs="Tahoma"/>
          <w:i/>
          <w:iCs/>
          <w:color w:val="000000"/>
          <w:sz w:val="21"/>
          <w:szCs w:val="21"/>
        </w:rPr>
        <w:br/>
      </w:r>
      <w:r w:rsidRPr="00C92307">
        <w:rPr>
          <w:rFonts w:ascii="Tahoma" w:hAnsi="Tahoma" w:cs="Tahoma"/>
          <w:i/>
          <w:iCs/>
          <w:color w:val="000000"/>
          <w:sz w:val="21"/>
          <w:szCs w:val="21"/>
          <w:shd w:val="clear" w:color="auto" w:fill="FFFFFF"/>
        </w:rPr>
        <w:t>This paper applies statistical physics to an important problem in climate science, so it should be of great interest to both communities. Therefore, I can recommend the publication of this paper after the following minor issues are addressed.</w:t>
      </w:r>
      <w:r>
        <w:rPr>
          <w:rFonts w:ascii="Tahoma" w:hAnsi="Tahoma" w:cs="Tahoma"/>
          <w:color w:val="000000"/>
          <w:sz w:val="21"/>
          <w:szCs w:val="21"/>
        </w:rPr>
        <w:br/>
      </w:r>
      <w:r>
        <w:rPr>
          <w:rFonts w:ascii="Tahoma" w:hAnsi="Tahoma" w:cs="Tahoma"/>
          <w:color w:val="000000"/>
          <w:sz w:val="21"/>
          <w:szCs w:val="21"/>
        </w:rPr>
        <w:br/>
      </w:r>
      <w:r w:rsidRPr="00C92307">
        <w:rPr>
          <w:rFonts w:ascii="Tahoma" w:hAnsi="Tahoma" w:cs="Tahoma"/>
          <w:color w:val="000000"/>
          <w:sz w:val="21"/>
          <w:szCs w:val="21"/>
          <w:u w:val="single"/>
          <w:shd w:val="clear" w:color="auto" w:fill="FFFFFF"/>
        </w:rPr>
        <w:t>Abstract:</w:t>
      </w:r>
      <w:r w:rsidRPr="00C92307">
        <w:rPr>
          <w:rFonts w:ascii="Tahoma" w:hAnsi="Tahoma" w:cs="Tahoma"/>
          <w:color w:val="000000"/>
          <w:sz w:val="21"/>
          <w:szCs w:val="21"/>
          <w:u w:val="single"/>
        </w:rPr>
        <w:br/>
      </w:r>
      <w:r w:rsidRPr="00C92307">
        <w:rPr>
          <w:rFonts w:ascii="Tahoma" w:hAnsi="Tahoma" w:cs="Tahoma"/>
          <w:color w:val="000000"/>
          <w:sz w:val="21"/>
          <w:szCs w:val="21"/>
          <w:u w:val="single"/>
        </w:rPr>
        <w:br/>
      </w:r>
      <w:r w:rsidRPr="00C92307">
        <w:rPr>
          <w:rFonts w:ascii="Tahoma" w:hAnsi="Tahoma" w:cs="Tahoma"/>
          <w:color w:val="000000"/>
          <w:sz w:val="21"/>
          <w:szCs w:val="21"/>
          <w:u w:val="single"/>
          <w:shd w:val="clear" w:color="auto" w:fill="FFFFFF"/>
        </w:rPr>
        <w:t>1. The length scale being modeled in this paper should be clearly stated. Arctic sea ice has multiple length scales, and it should be stressed that this paper focuses on a large scale.</w:t>
      </w:r>
      <w:r>
        <w:rPr>
          <w:rFonts w:ascii="Tahoma" w:hAnsi="Tahoma" w:cs="Tahoma"/>
          <w:color w:val="000000"/>
          <w:sz w:val="21"/>
          <w:szCs w:val="21"/>
        </w:rPr>
        <w:br/>
      </w:r>
    </w:p>
    <w:p w14:paraId="6CEBAFF4" w14:textId="49F9F3C3" w:rsidR="00B214B9" w:rsidRDefault="00B214B9">
      <w:pPr>
        <w:rPr>
          <w:rFonts w:ascii="Tahoma" w:hAnsi="Tahoma" w:cs="Tahoma"/>
          <w:color w:val="000000"/>
          <w:sz w:val="21"/>
          <w:szCs w:val="21"/>
        </w:rPr>
      </w:pPr>
      <w:r>
        <w:rPr>
          <w:rFonts w:ascii="Tahoma" w:hAnsi="Tahoma" w:cs="Tahoma"/>
          <w:color w:val="000000"/>
          <w:sz w:val="21"/>
          <w:szCs w:val="21"/>
        </w:rPr>
        <w:t xml:space="preserve">EW: </w:t>
      </w:r>
      <w:r w:rsidR="0026673F">
        <w:rPr>
          <w:rFonts w:ascii="Tahoma" w:hAnsi="Tahoma" w:cs="Tahoma"/>
          <w:color w:val="000000"/>
          <w:sz w:val="21"/>
          <w:szCs w:val="21"/>
        </w:rPr>
        <w:t xml:space="preserve">We have </w:t>
      </w:r>
      <w:r w:rsidR="00DE7E4E">
        <w:rPr>
          <w:rFonts w:ascii="Tahoma" w:hAnsi="Tahoma" w:cs="Tahoma"/>
          <w:color w:val="000000"/>
          <w:sz w:val="21"/>
          <w:szCs w:val="21"/>
        </w:rPr>
        <w:t>stated the scale in the abstract</w:t>
      </w:r>
      <w:r>
        <w:rPr>
          <w:rFonts w:ascii="Tahoma" w:hAnsi="Tahoma" w:cs="Tahoma"/>
          <w:color w:val="000000"/>
          <w:sz w:val="21"/>
          <w:szCs w:val="21"/>
        </w:rPr>
        <w:t xml:space="preserve"> </w:t>
      </w:r>
      <w:r w:rsidR="0026673F">
        <w:rPr>
          <w:rFonts w:ascii="Tahoma" w:hAnsi="Tahoma" w:cs="Tahoma"/>
          <w:color w:val="000000"/>
          <w:sz w:val="21"/>
          <w:szCs w:val="21"/>
        </w:rPr>
        <w:t>as your suggestion</w:t>
      </w:r>
    </w:p>
    <w:p w14:paraId="4C41F327" w14:textId="46D177BF" w:rsidR="007922D9" w:rsidRPr="00C92307" w:rsidRDefault="009E3633">
      <w:pPr>
        <w:rPr>
          <w:rFonts w:ascii="Tahoma" w:hAnsi="Tahoma" w:cs="Tahoma"/>
          <w:color w:val="000000"/>
          <w:sz w:val="21"/>
          <w:szCs w:val="21"/>
          <w:u w:val="single"/>
          <w:shd w:val="clear" w:color="auto" w:fill="FFFFFF"/>
        </w:rPr>
      </w:pPr>
      <w:r>
        <w:rPr>
          <w:rFonts w:ascii="Tahoma" w:hAnsi="Tahoma" w:cs="Tahoma"/>
          <w:color w:val="000000"/>
          <w:sz w:val="21"/>
          <w:szCs w:val="21"/>
        </w:rPr>
        <w:br/>
      </w:r>
      <w:r w:rsidRPr="00C92307">
        <w:rPr>
          <w:rFonts w:ascii="Tahoma" w:hAnsi="Tahoma" w:cs="Tahoma"/>
          <w:color w:val="000000"/>
          <w:sz w:val="21"/>
          <w:szCs w:val="21"/>
          <w:u w:val="single"/>
          <w:shd w:val="clear" w:color="auto" w:fill="FFFFFF"/>
        </w:rPr>
        <w:t>2. It should be clarified that the continuous spin values are between -1 and 1. By default, a continuous variable can take values between -infinity and infinity, which is unphysical.</w:t>
      </w:r>
    </w:p>
    <w:p w14:paraId="68EA6221" w14:textId="4E7B34E3" w:rsidR="007922D9" w:rsidRDefault="00B214B9">
      <w:pPr>
        <w:rPr>
          <w:rFonts w:ascii="Tahoma" w:hAnsi="Tahoma" w:cs="Tahoma"/>
          <w:color w:val="000000"/>
          <w:sz w:val="21"/>
          <w:szCs w:val="21"/>
          <w:shd w:val="clear" w:color="auto" w:fill="FFFFFF"/>
        </w:rPr>
      </w:pPr>
      <w:r>
        <w:rPr>
          <w:rFonts w:ascii="Tahoma" w:hAnsi="Tahoma" w:cs="Tahoma"/>
          <w:color w:val="000000"/>
          <w:sz w:val="21"/>
          <w:szCs w:val="21"/>
          <w:shd w:val="clear" w:color="auto" w:fill="FFFFFF"/>
        </w:rPr>
        <w:t xml:space="preserve">EW: </w:t>
      </w:r>
      <w:r w:rsidR="0026673F">
        <w:rPr>
          <w:rFonts w:ascii="Tahoma" w:hAnsi="Tahoma" w:cs="Tahoma"/>
          <w:color w:val="000000"/>
          <w:sz w:val="21"/>
          <w:szCs w:val="21"/>
          <w:shd w:val="clear" w:color="auto" w:fill="FFFFFF"/>
        </w:rPr>
        <w:t xml:space="preserve">We have </w:t>
      </w:r>
      <w:proofErr w:type="gramStart"/>
      <w:r w:rsidR="00DE7E4E">
        <w:rPr>
          <w:rFonts w:ascii="Tahoma" w:hAnsi="Tahoma" w:cs="Tahoma"/>
          <w:color w:val="000000"/>
          <w:sz w:val="21"/>
          <w:szCs w:val="21"/>
          <w:shd w:val="clear" w:color="auto" w:fill="FFFFFF"/>
        </w:rPr>
        <w:t>clarified on</w:t>
      </w:r>
      <w:proofErr w:type="gramEnd"/>
      <w:r w:rsidR="00DE7E4E">
        <w:rPr>
          <w:rFonts w:ascii="Tahoma" w:hAnsi="Tahoma" w:cs="Tahoma"/>
          <w:color w:val="000000"/>
          <w:sz w:val="21"/>
          <w:szCs w:val="21"/>
          <w:shd w:val="clear" w:color="auto" w:fill="FFFFFF"/>
        </w:rPr>
        <w:t xml:space="preserve"> the bounds</w:t>
      </w:r>
      <w:r w:rsidR="006A26FC">
        <w:rPr>
          <w:rFonts w:ascii="Tahoma" w:hAnsi="Tahoma" w:cs="Tahoma"/>
          <w:color w:val="000000"/>
          <w:sz w:val="21"/>
          <w:szCs w:val="21"/>
          <w:shd w:val="clear" w:color="auto" w:fill="FFFFFF"/>
        </w:rPr>
        <w:t xml:space="preserve"> of the spin value</w:t>
      </w:r>
      <w:r w:rsidR="00DE7E4E">
        <w:rPr>
          <w:rFonts w:ascii="Tahoma" w:hAnsi="Tahoma" w:cs="Tahoma"/>
          <w:color w:val="000000"/>
          <w:sz w:val="21"/>
          <w:szCs w:val="21"/>
          <w:shd w:val="clear" w:color="auto" w:fill="FFFFFF"/>
        </w:rPr>
        <w:t xml:space="preserve"> in the abstract</w:t>
      </w:r>
      <w:r w:rsidR="007922D9">
        <w:rPr>
          <w:rFonts w:ascii="Tahoma" w:hAnsi="Tahoma" w:cs="Tahoma"/>
          <w:color w:val="000000"/>
          <w:sz w:val="21"/>
          <w:szCs w:val="21"/>
          <w:shd w:val="clear" w:color="auto" w:fill="FFFFFF"/>
        </w:rPr>
        <w:t xml:space="preserve"> </w:t>
      </w:r>
      <w:r w:rsidR="0026673F">
        <w:rPr>
          <w:rFonts w:ascii="Tahoma" w:hAnsi="Tahoma" w:cs="Tahoma"/>
          <w:color w:val="000000"/>
          <w:sz w:val="21"/>
          <w:szCs w:val="21"/>
          <w:shd w:val="clear" w:color="auto" w:fill="FFFFFF"/>
        </w:rPr>
        <w:t>as suggested.</w:t>
      </w:r>
    </w:p>
    <w:p w14:paraId="71B30E0E" w14:textId="77777777" w:rsidR="00DE7E4E" w:rsidRPr="00C92307" w:rsidRDefault="009E3633">
      <w:pPr>
        <w:rPr>
          <w:ins w:id="0" w:author="Ying Zhao" w:date="2024-04-11T09:01:00Z"/>
          <w:rFonts w:ascii="Tahoma" w:hAnsi="Tahoma" w:cs="Tahoma"/>
          <w:color w:val="000000"/>
          <w:sz w:val="21"/>
          <w:szCs w:val="21"/>
          <w:u w:val="single"/>
        </w:rPr>
      </w:pPr>
      <w:r>
        <w:rPr>
          <w:rFonts w:ascii="Tahoma" w:hAnsi="Tahoma" w:cs="Tahoma"/>
          <w:color w:val="000000"/>
          <w:sz w:val="21"/>
          <w:szCs w:val="21"/>
        </w:rPr>
        <w:br/>
      </w:r>
      <w:r>
        <w:rPr>
          <w:rFonts w:ascii="Tahoma" w:hAnsi="Tahoma" w:cs="Tahoma"/>
          <w:color w:val="000000"/>
          <w:sz w:val="21"/>
          <w:szCs w:val="21"/>
        </w:rPr>
        <w:br/>
      </w:r>
      <w:r w:rsidRPr="00C92307">
        <w:rPr>
          <w:rFonts w:ascii="Tahoma" w:hAnsi="Tahoma" w:cs="Tahoma"/>
          <w:color w:val="000000"/>
          <w:sz w:val="21"/>
          <w:szCs w:val="21"/>
          <w:u w:val="single"/>
          <w:shd w:val="clear" w:color="auto" w:fill="FFFFFF"/>
        </w:rPr>
        <w:t>Section V.A:</w:t>
      </w:r>
      <w:r w:rsidRPr="00C92307">
        <w:rPr>
          <w:rFonts w:ascii="Tahoma" w:hAnsi="Tahoma" w:cs="Tahoma"/>
          <w:color w:val="000000"/>
          <w:sz w:val="21"/>
          <w:szCs w:val="21"/>
          <w:u w:val="single"/>
        </w:rPr>
        <w:br/>
      </w:r>
      <w:r w:rsidRPr="00C92307">
        <w:rPr>
          <w:rFonts w:ascii="Tahoma" w:hAnsi="Tahoma" w:cs="Tahoma"/>
          <w:color w:val="000000"/>
          <w:sz w:val="21"/>
          <w:szCs w:val="21"/>
          <w:u w:val="single"/>
        </w:rPr>
        <w:br/>
      </w:r>
      <w:r w:rsidRPr="00C92307">
        <w:rPr>
          <w:rFonts w:ascii="Tahoma" w:hAnsi="Tahoma" w:cs="Tahoma"/>
          <w:color w:val="000000"/>
          <w:sz w:val="21"/>
          <w:szCs w:val="21"/>
          <w:u w:val="single"/>
          <w:shd w:val="clear" w:color="auto" w:fill="FFFFFF"/>
        </w:rPr>
        <w:t xml:space="preserve">1. In Table 1, the last row should be I instead of J. The fluctuations of the parameters I, J and B_0 are quite regular and well explained, but the fluctuations of the parameters </w:t>
      </w:r>
      <w:proofErr w:type="spellStart"/>
      <w:r w:rsidRPr="00C92307">
        <w:rPr>
          <w:rFonts w:ascii="Tahoma" w:hAnsi="Tahoma" w:cs="Tahoma"/>
          <w:color w:val="000000"/>
          <w:sz w:val="21"/>
          <w:szCs w:val="21"/>
          <w:u w:val="single"/>
          <w:shd w:val="clear" w:color="auto" w:fill="FFFFFF"/>
        </w:rPr>
        <w:t>B_x</w:t>
      </w:r>
      <w:proofErr w:type="spellEnd"/>
      <w:r w:rsidRPr="00C92307">
        <w:rPr>
          <w:rFonts w:ascii="Tahoma" w:hAnsi="Tahoma" w:cs="Tahoma"/>
          <w:color w:val="000000"/>
          <w:sz w:val="21"/>
          <w:szCs w:val="21"/>
          <w:u w:val="single"/>
          <w:shd w:val="clear" w:color="auto" w:fill="FFFFFF"/>
        </w:rPr>
        <w:t xml:space="preserve"> and </w:t>
      </w:r>
      <w:proofErr w:type="spellStart"/>
      <w:r w:rsidRPr="00C92307">
        <w:rPr>
          <w:rFonts w:ascii="Tahoma" w:hAnsi="Tahoma" w:cs="Tahoma"/>
          <w:color w:val="000000"/>
          <w:sz w:val="21"/>
          <w:szCs w:val="21"/>
          <w:u w:val="single"/>
          <w:shd w:val="clear" w:color="auto" w:fill="FFFFFF"/>
        </w:rPr>
        <w:t>B_y</w:t>
      </w:r>
      <w:proofErr w:type="spellEnd"/>
      <w:r w:rsidRPr="00C92307">
        <w:rPr>
          <w:rFonts w:ascii="Tahoma" w:hAnsi="Tahoma" w:cs="Tahoma"/>
          <w:color w:val="000000"/>
          <w:sz w:val="21"/>
          <w:szCs w:val="21"/>
          <w:u w:val="single"/>
          <w:shd w:val="clear" w:color="auto" w:fill="FFFFFF"/>
        </w:rPr>
        <w:t xml:space="preserve"> are much wilder and not explained. If unexplained, these fluctuations may imply overfitting. A related question is whether the estimated parameters are consistent across multiple runs of the dual annealing optimization method, especially for </w:t>
      </w:r>
      <w:proofErr w:type="spellStart"/>
      <w:r w:rsidRPr="00C92307">
        <w:rPr>
          <w:rFonts w:ascii="Tahoma" w:hAnsi="Tahoma" w:cs="Tahoma"/>
          <w:color w:val="000000"/>
          <w:sz w:val="21"/>
          <w:szCs w:val="21"/>
          <w:u w:val="single"/>
          <w:shd w:val="clear" w:color="auto" w:fill="FFFFFF"/>
        </w:rPr>
        <w:t>B_x</w:t>
      </w:r>
      <w:proofErr w:type="spellEnd"/>
      <w:r w:rsidRPr="00C92307">
        <w:rPr>
          <w:rFonts w:ascii="Tahoma" w:hAnsi="Tahoma" w:cs="Tahoma"/>
          <w:color w:val="000000"/>
          <w:sz w:val="21"/>
          <w:szCs w:val="21"/>
          <w:u w:val="single"/>
          <w:shd w:val="clear" w:color="auto" w:fill="FFFFFF"/>
        </w:rPr>
        <w:t xml:space="preserve"> and </w:t>
      </w:r>
      <w:proofErr w:type="spellStart"/>
      <w:r w:rsidRPr="00C92307">
        <w:rPr>
          <w:rFonts w:ascii="Tahoma" w:hAnsi="Tahoma" w:cs="Tahoma"/>
          <w:color w:val="000000"/>
          <w:sz w:val="21"/>
          <w:szCs w:val="21"/>
          <w:u w:val="single"/>
          <w:shd w:val="clear" w:color="auto" w:fill="FFFFFF"/>
        </w:rPr>
        <w:t>B_y</w:t>
      </w:r>
      <w:proofErr w:type="spellEnd"/>
      <w:r w:rsidRPr="00C92307">
        <w:rPr>
          <w:rFonts w:ascii="Tahoma" w:hAnsi="Tahoma" w:cs="Tahoma"/>
          <w:color w:val="000000"/>
          <w:sz w:val="21"/>
          <w:szCs w:val="21"/>
          <w:u w:val="single"/>
          <w:shd w:val="clear" w:color="auto" w:fill="FFFFFF"/>
        </w:rPr>
        <w:t>. If not, then the probability density functions of the estimated parameters should be provided.</w:t>
      </w:r>
    </w:p>
    <w:p w14:paraId="70A69ADD" w14:textId="729CE341" w:rsidR="007A710D" w:rsidRDefault="009E3633">
      <w:pPr>
        <w:rPr>
          <w:rFonts w:ascii="Tahoma" w:hAnsi="Tahoma" w:cs="Tahoma"/>
          <w:color w:val="000000"/>
          <w:sz w:val="21"/>
          <w:szCs w:val="21"/>
        </w:rPr>
      </w:pPr>
      <w:r>
        <w:rPr>
          <w:rFonts w:ascii="Tahoma" w:hAnsi="Tahoma" w:cs="Tahoma"/>
          <w:color w:val="000000"/>
          <w:sz w:val="21"/>
          <w:szCs w:val="21"/>
        </w:rPr>
        <w:br/>
      </w:r>
      <w:r w:rsidR="00B214B9">
        <w:rPr>
          <w:rFonts w:ascii="Tahoma" w:hAnsi="Tahoma" w:cs="Tahoma"/>
          <w:color w:val="000000"/>
          <w:sz w:val="21"/>
          <w:szCs w:val="21"/>
        </w:rPr>
        <w:t xml:space="preserve">EW: </w:t>
      </w:r>
      <w:r w:rsidR="009F55B2">
        <w:rPr>
          <w:rFonts w:ascii="Tahoma" w:hAnsi="Tahoma" w:cs="Tahoma"/>
          <w:color w:val="000000"/>
          <w:sz w:val="21"/>
          <w:szCs w:val="21"/>
        </w:rPr>
        <w:t>We have c</w:t>
      </w:r>
      <w:r w:rsidR="007922D9">
        <w:rPr>
          <w:rFonts w:ascii="Tahoma" w:hAnsi="Tahoma" w:cs="Tahoma"/>
          <w:color w:val="000000"/>
          <w:sz w:val="21"/>
          <w:szCs w:val="21"/>
        </w:rPr>
        <w:t>orrected</w:t>
      </w:r>
      <w:r w:rsidR="00486E65">
        <w:rPr>
          <w:rFonts w:ascii="Tahoma" w:hAnsi="Tahoma" w:cs="Tahoma"/>
          <w:color w:val="000000"/>
          <w:sz w:val="21"/>
          <w:szCs w:val="21"/>
        </w:rPr>
        <w:t xml:space="preserve"> the last row of</w:t>
      </w:r>
      <w:r w:rsidR="007922D9">
        <w:rPr>
          <w:rFonts w:ascii="Tahoma" w:hAnsi="Tahoma" w:cs="Tahoma"/>
          <w:color w:val="000000"/>
          <w:sz w:val="21"/>
          <w:szCs w:val="21"/>
        </w:rPr>
        <w:t xml:space="preserve"> table 1 </w:t>
      </w:r>
      <w:r w:rsidR="00D20DE8">
        <w:rPr>
          <w:rFonts w:ascii="Tahoma" w:hAnsi="Tahoma" w:cs="Tahoma"/>
          <w:color w:val="000000"/>
          <w:sz w:val="21"/>
          <w:szCs w:val="21"/>
        </w:rPr>
        <w:t xml:space="preserve">to be </w:t>
      </w:r>
      <w:r w:rsidR="00D20DE8" w:rsidRPr="00777277">
        <w:rPr>
          <w:rFonts w:ascii="Tahoma" w:hAnsi="Tahoma" w:cs="Tahoma"/>
          <w:i/>
          <w:iCs/>
          <w:color w:val="000000"/>
          <w:sz w:val="21"/>
          <w:szCs w:val="21"/>
        </w:rPr>
        <w:t>I</w:t>
      </w:r>
      <w:r w:rsidR="007922D9">
        <w:rPr>
          <w:rFonts w:ascii="Tahoma" w:hAnsi="Tahoma" w:cs="Tahoma"/>
          <w:color w:val="000000"/>
          <w:sz w:val="21"/>
          <w:szCs w:val="21"/>
        </w:rPr>
        <w:t>.</w:t>
      </w:r>
      <w:r w:rsidR="003C174D">
        <w:rPr>
          <w:rFonts w:ascii="Tahoma" w:hAnsi="Tahoma" w:cs="Tahoma"/>
          <w:color w:val="000000"/>
          <w:sz w:val="21"/>
          <w:szCs w:val="21"/>
        </w:rPr>
        <w:t xml:space="preserve"> </w:t>
      </w:r>
      <w:r w:rsidR="00DE7E4E">
        <w:rPr>
          <w:rFonts w:ascii="Tahoma" w:hAnsi="Tahoma" w:cs="Tahoma"/>
          <w:color w:val="000000"/>
          <w:sz w:val="21"/>
          <w:szCs w:val="21"/>
        </w:rPr>
        <w:t xml:space="preserve">Thanks a lot for catching this </w:t>
      </w:r>
      <w:r w:rsidR="00A63C83">
        <w:rPr>
          <w:rFonts w:ascii="Tahoma" w:hAnsi="Tahoma" w:cs="Tahoma"/>
          <w:color w:val="000000"/>
          <w:sz w:val="21"/>
          <w:szCs w:val="21"/>
        </w:rPr>
        <w:t>typo</w:t>
      </w:r>
      <w:r w:rsidR="00DE7E4E">
        <w:rPr>
          <w:rFonts w:ascii="Tahoma" w:hAnsi="Tahoma" w:cs="Tahoma"/>
          <w:color w:val="000000"/>
          <w:sz w:val="21"/>
          <w:szCs w:val="21"/>
        </w:rPr>
        <w:t>.</w:t>
      </w:r>
    </w:p>
    <w:p w14:paraId="35329A20" w14:textId="0A1DCADD" w:rsidR="001C50DE" w:rsidRDefault="003C174D">
      <w:pPr>
        <w:rPr>
          <w:ins w:id="1" w:author="Ying Zhao" w:date="2024-04-11T11:10:00Z"/>
          <w:rFonts w:ascii="Tahoma" w:hAnsi="Tahoma" w:cs="Tahoma"/>
          <w:color w:val="000000"/>
          <w:sz w:val="21"/>
          <w:szCs w:val="21"/>
        </w:rPr>
      </w:pPr>
      <w:r>
        <w:rPr>
          <w:rFonts w:ascii="Tahoma" w:hAnsi="Tahoma" w:cs="Tahoma"/>
          <w:color w:val="000000"/>
          <w:sz w:val="21"/>
          <w:szCs w:val="21"/>
        </w:rPr>
        <w:t>The fluctuations of the parameters B</w:t>
      </w:r>
      <w:r w:rsidRPr="003C174D">
        <w:rPr>
          <w:rFonts w:ascii="Tahoma" w:hAnsi="Tahoma" w:cs="Tahoma"/>
          <w:color w:val="000000"/>
          <w:sz w:val="21"/>
          <w:szCs w:val="21"/>
          <w:vertAlign w:val="subscript"/>
        </w:rPr>
        <w:t>x</w:t>
      </w:r>
      <w:r>
        <w:rPr>
          <w:rFonts w:ascii="Tahoma" w:hAnsi="Tahoma" w:cs="Tahoma"/>
          <w:color w:val="000000"/>
          <w:sz w:val="21"/>
          <w:szCs w:val="21"/>
        </w:rPr>
        <w:t xml:space="preserve"> and B</w:t>
      </w:r>
      <w:r w:rsidRPr="003C174D">
        <w:rPr>
          <w:rFonts w:ascii="Tahoma" w:hAnsi="Tahoma" w:cs="Tahoma"/>
          <w:color w:val="000000"/>
          <w:sz w:val="21"/>
          <w:szCs w:val="21"/>
          <w:vertAlign w:val="subscript"/>
        </w:rPr>
        <w:t>y</w:t>
      </w:r>
      <w:r>
        <w:rPr>
          <w:rFonts w:ascii="Tahoma" w:hAnsi="Tahoma" w:cs="Tahoma"/>
          <w:color w:val="000000"/>
          <w:sz w:val="21"/>
          <w:szCs w:val="21"/>
        </w:rPr>
        <w:t xml:space="preserve"> can be explained </w:t>
      </w:r>
      <w:r w:rsidR="00496DC4">
        <w:rPr>
          <w:rFonts w:ascii="Tahoma" w:hAnsi="Tahoma" w:cs="Tahoma"/>
          <w:color w:val="000000"/>
          <w:sz w:val="21"/>
          <w:szCs w:val="21"/>
        </w:rPr>
        <w:t xml:space="preserve">by the </w:t>
      </w:r>
      <w:r>
        <w:rPr>
          <w:rFonts w:ascii="Tahoma" w:hAnsi="Tahoma" w:cs="Tahoma"/>
          <w:color w:val="000000"/>
          <w:sz w:val="21"/>
          <w:szCs w:val="21"/>
        </w:rPr>
        <w:t>geographic</w:t>
      </w:r>
      <w:r w:rsidR="00496DC4">
        <w:rPr>
          <w:rFonts w:ascii="Tahoma" w:hAnsi="Tahoma" w:cs="Tahoma"/>
          <w:color w:val="000000"/>
          <w:sz w:val="21"/>
          <w:szCs w:val="21"/>
        </w:rPr>
        <w:t xml:space="preserve"> distributions of ice over time</w:t>
      </w:r>
      <w:r>
        <w:rPr>
          <w:rFonts w:ascii="Tahoma" w:hAnsi="Tahoma" w:cs="Tahoma"/>
          <w:color w:val="000000"/>
          <w:sz w:val="21"/>
          <w:szCs w:val="21"/>
        </w:rPr>
        <w:t xml:space="preserve">. </w:t>
      </w:r>
      <w:r w:rsidR="002A6A98">
        <w:rPr>
          <w:rFonts w:ascii="Tahoma" w:hAnsi="Tahoma" w:cs="Tahoma"/>
          <w:color w:val="000000"/>
          <w:sz w:val="21"/>
          <w:szCs w:val="21"/>
        </w:rPr>
        <w:t xml:space="preserve">We </w:t>
      </w:r>
      <w:r w:rsidR="004C339D">
        <w:rPr>
          <w:rFonts w:ascii="Tahoma" w:hAnsi="Tahoma" w:cs="Tahoma"/>
          <w:color w:val="000000"/>
          <w:sz w:val="21"/>
          <w:szCs w:val="21"/>
        </w:rPr>
        <w:t xml:space="preserve">have </w:t>
      </w:r>
      <w:r w:rsidR="002A6A98">
        <w:rPr>
          <w:rFonts w:ascii="Tahoma" w:hAnsi="Tahoma" w:cs="Tahoma"/>
          <w:color w:val="000000"/>
          <w:sz w:val="21"/>
          <w:szCs w:val="21"/>
        </w:rPr>
        <w:t>added explanations to the paper</w:t>
      </w:r>
      <w:r w:rsidR="00DE7E4E">
        <w:rPr>
          <w:rFonts w:ascii="Tahoma" w:hAnsi="Tahoma" w:cs="Tahoma"/>
          <w:color w:val="000000"/>
          <w:sz w:val="21"/>
          <w:szCs w:val="21"/>
        </w:rPr>
        <w:t xml:space="preserve"> on </w:t>
      </w:r>
      <w:r w:rsidR="00DE7E4E" w:rsidRPr="006A26FC">
        <w:rPr>
          <w:rFonts w:ascii="Tahoma" w:hAnsi="Tahoma" w:cs="Tahoma"/>
          <w:color w:val="000000"/>
          <w:sz w:val="21"/>
          <w:szCs w:val="21"/>
          <w:highlight w:val="yellow"/>
        </w:rPr>
        <w:t>page 10</w:t>
      </w:r>
      <w:r w:rsidR="004C339D">
        <w:rPr>
          <w:rFonts w:ascii="Tahoma" w:hAnsi="Tahoma" w:cs="Tahoma"/>
          <w:color w:val="000000"/>
          <w:sz w:val="21"/>
          <w:szCs w:val="21"/>
        </w:rPr>
        <w:t xml:space="preserve">, </w:t>
      </w:r>
      <w:r w:rsidR="00FA5FFD">
        <w:rPr>
          <w:rFonts w:ascii="Tahoma" w:hAnsi="Tahoma" w:cs="Tahoma"/>
          <w:color w:val="000000"/>
          <w:sz w:val="21"/>
          <w:szCs w:val="21"/>
        </w:rPr>
        <w:t xml:space="preserve">with </w:t>
      </w:r>
      <w:r w:rsidR="001C4B44">
        <w:rPr>
          <w:rFonts w:ascii="Tahoma" w:hAnsi="Tahoma" w:cs="Tahoma"/>
          <w:color w:val="000000"/>
          <w:sz w:val="21"/>
          <w:szCs w:val="21"/>
        </w:rPr>
        <w:t>more details</w:t>
      </w:r>
      <w:r w:rsidR="00FA5FFD">
        <w:rPr>
          <w:rFonts w:ascii="Tahoma" w:hAnsi="Tahoma" w:cs="Tahoma"/>
          <w:color w:val="000000"/>
          <w:sz w:val="21"/>
          <w:szCs w:val="21"/>
        </w:rPr>
        <w:t xml:space="preserve"> included</w:t>
      </w:r>
      <w:r w:rsidR="001C4B44">
        <w:rPr>
          <w:rFonts w:ascii="Tahoma" w:hAnsi="Tahoma" w:cs="Tahoma"/>
          <w:color w:val="000000"/>
          <w:sz w:val="21"/>
          <w:szCs w:val="21"/>
        </w:rPr>
        <w:t xml:space="preserve"> here</w:t>
      </w:r>
      <w:r w:rsidR="002A6A98">
        <w:rPr>
          <w:rFonts w:ascii="Tahoma" w:hAnsi="Tahoma" w:cs="Tahoma"/>
          <w:color w:val="000000"/>
          <w:sz w:val="21"/>
          <w:szCs w:val="21"/>
        </w:rPr>
        <w:t xml:space="preserve">. </w:t>
      </w:r>
    </w:p>
    <w:p w14:paraId="3F35EF40" w14:textId="2907ADAB" w:rsidR="003320B8" w:rsidRDefault="003C174D" w:rsidP="006A26FC">
      <w:pPr>
        <w:spacing w:before="120" w:after="240" w:line="240" w:lineRule="auto"/>
        <w:jc w:val="both"/>
        <w:rPr>
          <w:rFonts w:ascii="Tahoma" w:hAnsi="Tahoma" w:cs="Tahoma"/>
          <w:color w:val="000000"/>
          <w:sz w:val="21"/>
          <w:szCs w:val="21"/>
        </w:rPr>
      </w:pPr>
      <w:r w:rsidRPr="00C92307">
        <w:rPr>
          <w:rFonts w:ascii="Tahoma" w:hAnsi="Tahoma" w:cs="Tahoma"/>
          <w:color w:val="000000"/>
          <w:sz w:val="21"/>
          <w:szCs w:val="21"/>
        </w:rPr>
        <w:t xml:space="preserve">The focus area we </w:t>
      </w:r>
      <w:proofErr w:type="gramStart"/>
      <w:r w:rsidRPr="00C92307">
        <w:rPr>
          <w:rFonts w:ascii="Tahoma" w:hAnsi="Tahoma" w:cs="Tahoma"/>
          <w:color w:val="000000"/>
          <w:sz w:val="21"/>
          <w:szCs w:val="21"/>
        </w:rPr>
        <w:t>pick</w:t>
      </w:r>
      <w:proofErr w:type="gramEnd"/>
      <w:r w:rsidRPr="00C92307">
        <w:rPr>
          <w:rFonts w:ascii="Tahoma" w:hAnsi="Tahoma" w:cs="Tahoma"/>
          <w:color w:val="000000"/>
          <w:sz w:val="21"/>
          <w:szCs w:val="21"/>
        </w:rPr>
        <w:t xml:space="preserve"> is illustrated in Figure 1 of the paper, which is copied below for your </w:t>
      </w:r>
      <w:r w:rsidR="006A26FC">
        <w:rPr>
          <w:rFonts w:ascii="Tahoma" w:hAnsi="Tahoma" w:cs="Tahoma"/>
          <w:color w:val="000000"/>
          <w:sz w:val="21"/>
          <w:szCs w:val="21"/>
        </w:rPr>
        <w:t xml:space="preserve">convenience of </w:t>
      </w:r>
      <w:r w:rsidRPr="00C92307">
        <w:rPr>
          <w:rFonts w:ascii="Tahoma" w:hAnsi="Tahoma" w:cs="Tahoma"/>
          <w:color w:val="000000"/>
          <w:sz w:val="21"/>
          <w:szCs w:val="21"/>
        </w:rPr>
        <w:t xml:space="preserve">reading. </w:t>
      </w:r>
      <m:oMath>
        <m:sSub>
          <m:sSubPr>
            <m:ctrlPr>
              <w:rPr>
                <w:rFonts w:ascii="Cambria Math" w:hAnsi="Cambria Math" w:cs="Tahoma"/>
                <w:color w:val="000000"/>
                <w:sz w:val="21"/>
                <w:szCs w:val="21"/>
              </w:rPr>
            </m:ctrlPr>
          </m:sSubPr>
          <m:e>
            <m:r>
              <w:rPr>
                <w:rFonts w:ascii="Cambria Math" w:hAnsi="Cambria Math" w:cs="Tahoma"/>
                <w:color w:val="000000"/>
                <w:sz w:val="21"/>
                <w:szCs w:val="21"/>
              </w:rPr>
              <m:t>B</m:t>
            </m:r>
          </m:e>
          <m:sub>
            <m:r>
              <m:rPr>
                <m:sty m:val="p"/>
              </m:rPr>
              <w:rPr>
                <w:rFonts w:ascii="Cambria Math" w:hAnsi="Cambria Math" w:cs="Tahoma"/>
                <w:color w:val="000000"/>
                <w:sz w:val="21"/>
                <w:szCs w:val="21"/>
              </w:rPr>
              <m:t>0</m:t>
            </m:r>
          </m:sub>
        </m:sSub>
      </m:oMath>
      <w:r w:rsidR="0037201E" w:rsidRPr="00035F89">
        <w:rPr>
          <w:rFonts w:ascii="Tahoma" w:hAnsi="Tahoma" w:cs="Tahoma"/>
          <w:color w:val="000000"/>
          <w:sz w:val="21"/>
          <w:szCs w:val="21"/>
        </w:rPr>
        <w:t xml:space="preserve"> is B at the center of the lattice with coordinates </w:t>
      </w:r>
      <m:oMath>
        <m:sSub>
          <m:sSubPr>
            <m:ctrlPr>
              <w:rPr>
                <w:rFonts w:ascii="Cambria Math" w:hAnsi="Cambria Math" w:cs="Tahoma"/>
                <w:color w:val="000000"/>
                <w:sz w:val="21"/>
                <w:szCs w:val="21"/>
              </w:rPr>
            </m:ctrlPr>
          </m:sSubPr>
          <m:e>
            <m:r>
              <w:rPr>
                <w:rFonts w:ascii="Cambria Math" w:hAnsi="Cambria Math" w:cs="Tahoma"/>
                <w:color w:val="000000"/>
                <w:sz w:val="21"/>
                <w:szCs w:val="21"/>
              </w:rPr>
              <m:t>x</m:t>
            </m:r>
          </m:e>
          <m:sub>
            <m:r>
              <m:rPr>
                <m:sty m:val="p"/>
              </m:rPr>
              <w:rPr>
                <w:rFonts w:ascii="Cambria Math" w:hAnsi="Cambria Math" w:cs="Tahoma"/>
                <w:color w:val="000000"/>
                <w:sz w:val="21"/>
                <w:szCs w:val="21"/>
              </w:rPr>
              <m:t>0</m:t>
            </m:r>
          </m:sub>
        </m:sSub>
      </m:oMath>
      <w:r w:rsidR="0037201E" w:rsidRPr="00035F89">
        <w:rPr>
          <w:rFonts w:ascii="Tahoma" w:hAnsi="Tahoma" w:cs="Tahoma"/>
          <w:color w:val="000000"/>
          <w:sz w:val="21"/>
          <w:szCs w:val="21"/>
        </w:rPr>
        <w:t xml:space="preserve"> and </w:t>
      </w:r>
      <m:oMath>
        <m:sSub>
          <m:sSubPr>
            <m:ctrlPr>
              <w:rPr>
                <w:rFonts w:ascii="Cambria Math" w:hAnsi="Cambria Math" w:cs="Tahoma"/>
                <w:color w:val="000000"/>
                <w:sz w:val="21"/>
                <w:szCs w:val="21"/>
              </w:rPr>
            </m:ctrlPr>
          </m:sSubPr>
          <m:e>
            <m:r>
              <w:rPr>
                <w:rFonts w:ascii="Cambria Math" w:hAnsi="Cambria Math" w:cs="Tahoma"/>
                <w:color w:val="000000"/>
                <w:sz w:val="21"/>
                <w:szCs w:val="21"/>
              </w:rPr>
              <m:t>y</m:t>
            </m:r>
          </m:e>
          <m:sub>
            <m:r>
              <m:rPr>
                <m:sty m:val="p"/>
              </m:rPr>
              <w:rPr>
                <w:rFonts w:ascii="Cambria Math" w:hAnsi="Cambria Math" w:cs="Tahoma"/>
                <w:color w:val="000000"/>
                <w:sz w:val="21"/>
                <w:szCs w:val="21"/>
              </w:rPr>
              <m:t>0</m:t>
            </m:r>
          </m:sub>
        </m:sSub>
      </m:oMath>
      <w:r w:rsidR="0037201E" w:rsidRPr="00035F89">
        <w:rPr>
          <w:rFonts w:ascii="Tahoma" w:hAnsi="Tahoma" w:cs="Tahoma"/>
          <w:color w:val="000000"/>
          <w:sz w:val="21"/>
          <w:szCs w:val="21"/>
        </w:rPr>
        <w:t xml:space="preserve"> .</w:t>
      </w:r>
      <w:r w:rsidR="00174DF9">
        <w:rPr>
          <w:rFonts w:ascii="Tahoma" w:hAnsi="Tahoma" w:cs="Tahoma"/>
          <w:color w:val="000000"/>
          <w:sz w:val="21"/>
          <w:szCs w:val="21"/>
        </w:rPr>
        <w:t xml:space="preserve"> </w:t>
      </w:r>
      <w:r w:rsidR="00174DF9" w:rsidRPr="00C92307">
        <w:rPr>
          <w:rFonts w:ascii="Tahoma" w:hAnsi="Tahoma" w:cs="Tahoma"/>
          <w:color w:val="000000"/>
          <w:sz w:val="21"/>
          <w:szCs w:val="21"/>
          <w:highlight w:val="yellow"/>
        </w:rPr>
        <w:t>Coordinate x</w:t>
      </w:r>
      <w:r>
        <w:rPr>
          <w:rFonts w:ascii="Tahoma" w:hAnsi="Tahoma" w:cs="Tahoma"/>
          <w:color w:val="000000"/>
          <w:sz w:val="21"/>
          <w:szCs w:val="21"/>
        </w:rPr>
        <w:t xml:space="preserve"> correspond</w:t>
      </w:r>
      <w:r w:rsidR="00174DF9">
        <w:rPr>
          <w:rFonts w:ascii="Tahoma" w:hAnsi="Tahoma" w:cs="Tahoma"/>
          <w:color w:val="000000"/>
          <w:sz w:val="21"/>
          <w:szCs w:val="21"/>
        </w:rPr>
        <w:t>s</w:t>
      </w:r>
      <w:r>
        <w:rPr>
          <w:rFonts w:ascii="Tahoma" w:hAnsi="Tahoma" w:cs="Tahoma"/>
          <w:color w:val="000000"/>
          <w:sz w:val="21"/>
          <w:szCs w:val="21"/>
        </w:rPr>
        <w:t xml:space="preserve"> to </w:t>
      </w:r>
      <w:r w:rsidR="005421FC">
        <w:rPr>
          <w:rFonts w:ascii="Tahoma" w:hAnsi="Tahoma" w:cs="Tahoma"/>
          <w:color w:val="000000"/>
          <w:sz w:val="21"/>
          <w:szCs w:val="21"/>
        </w:rPr>
        <w:t>the</w:t>
      </w:r>
      <w:r>
        <w:rPr>
          <w:rFonts w:ascii="Tahoma" w:hAnsi="Tahoma" w:cs="Tahoma"/>
          <w:color w:val="000000"/>
          <w:sz w:val="21"/>
          <w:szCs w:val="21"/>
        </w:rPr>
        <w:t xml:space="preserve"> row of </w:t>
      </w:r>
      <w:r w:rsidR="00174DF9">
        <w:rPr>
          <w:rFonts w:ascii="Tahoma" w:hAnsi="Tahoma" w:cs="Tahoma"/>
          <w:color w:val="000000"/>
          <w:sz w:val="21"/>
          <w:szCs w:val="21"/>
        </w:rPr>
        <w:t>a</w:t>
      </w:r>
      <w:r>
        <w:rPr>
          <w:rFonts w:ascii="Tahoma" w:hAnsi="Tahoma" w:cs="Tahoma"/>
          <w:color w:val="000000"/>
          <w:sz w:val="21"/>
          <w:szCs w:val="21"/>
        </w:rPr>
        <w:t xml:space="preserve"> lattice, going incrementally from top </w:t>
      </w:r>
      <w:r w:rsidR="00174DF9">
        <w:rPr>
          <w:rFonts w:ascii="Tahoma" w:hAnsi="Tahoma" w:cs="Tahoma"/>
          <w:color w:val="000000"/>
          <w:sz w:val="21"/>
          <w:szCs w:val="21"/>
        </w:rPr>
        <w:t xml:space="preserve">(when it is negative) </w:t>
      </w:r>
      <w:r>
        <w:rPr>
          <w:rFonts w:ascii="Tahoma" w:hAnsi="Tahoma" w:cs="Tahoma"/>
          <w:color w:val="000000"/>
          <w:sz w:val="21"/>
          <w:szCs w:val="21"/>
        </w:rPr>
        <w:t>to bottom</w:t>
      </w:r>
      <w:r w:rsidR="00174DF9">
        <w:rPr>
          <w:rFonts w:ascii="Tahoma" w:hAnsi="Tahoma" w:cs="Tahoma"/>
          <w:color w:val="000000"/>
          <w:sz w:val="21"/>
          <w:szCs w:val="21"/>
        </w:rPr>
        <w:t xml:space="preserve"> </w:t>
      </w:r>
      <w:r w:rsidR="00174DF9">
        <w:rPr>
          <w:rFonts w:ascii="Tahoma" w:hAnsi="Tahoma" w:cs="Tahoma"/>
          <w:color w:val="000000"/>
          <w:sz w:val="21"/>
          <w:szCs w:val="21"/>
        </w:rPr>
        <w:lastRenderedPageBreak/>
        <w:t>(when it turns positive)</w:t>
      </w:r>
      <w:r w:rsidR="005421FC">
        <w:rPr>
          <w:rFonts w:ascii="Tahoma" w:hAnsi="Tahoma" w:cs="Tahoma"/>
          <w:color w:val="000000"/>
          <w:sz w:val="21"/>
          <w:szCs w:val="21"/>
        </w:rPr>
        <w:t xml:space="preserve">; </w:t>
      </w:r>
      <w:r w:rsidR="00180476" w:rsidRPr="0075651F">
        <w:rPr>
          <w:rFonts w:ascii="Tahoma" w:hAnsi="Tahoma" w:cs="Tahoma"/>
          <w:color w:val="000000"/>
          <w:sz w:val="21"/>
          <w:szCs w:val="21"/>
          <w:highlight w:val="yellow"/>
          <w:rPrChange w:id="2" w:author="Ying Zhao" w:date="2024-04-11T19:48:00Z">
            <w:rPr>
              <w:rFonts w:ascii="Tahoma" w:hAnsi="Tahoma" w:cs="Tahoma"/>
              <w:color w:val="000000"/>
              <w:sz w:val="21"/>
              <w:szCs w:val="21"/>
            </w:rPr>
          </w:rPrChange>
        </w:rPr>
        <w:t>y</w:t>
      </w:r>
      <w:r w:rsidR="005421FC" w:rsidRPr="0075651F">
        <w:rPr>
          <w:rFonts w:ascii="Tahoma" w:hAnsi="Tahoma" w:cs="Tahoma"/>
          <w:color w:val="000000"/>
          <w:sz w:val="21"/>
          <w:szCs w:val="21"/>
          <w:highlight w:val="yellow"/>
          <w:rPrChange w:id="3" w:author="Ying Zhao" w:date="2024-04-11T19:48:00Z">
            <w:rPr>
              <w:rFonts w:ascii="Tahoma" w:hAnsi="Tahoma" w:cs="Tahoma"/>
              <w:color w:val="000000"/>
              <w:sz w:val="21"/>
              <w:szCs w:val="21"/>
            </w:rPr>
          </w:rPrChange>
        </w:rPr>
        <w:t xml:space="preserve"> coordinate</w:t>
      </w:r>
      <w:r w:rsidR="003320B8" w:rsidRPr="0075651F">
        <w:rPr>
          <w:rFonts w:ascii="Tahoma" w:hAnsi="Tahoma" w:cs="Tahoma"/>
          <w:color w:val="000000"/>
          <w:sz w:val="21"/>
          <w:szCs w:val="21"/>
          <w:highlight w:val="yellow"/>
          <w:rPrChange w:id="4" w:author="Ying Zhao" w:date="2024-04-11T19:48:00Z">
            <w:rPr>
              <w:rFonts w:ascii="Tahoma" w:hAnsi="Tahoma" w:cs="Tahoma"/>
              <w:color w:val="000000"/>
              <w:sz w:val="21"/>
              <w:szCs w:val="21"/>
            </w:rPr>
          </w:rPrChange>
        </w:rPr>
        <w:t>s</w:t>
      </w:r>
      <w:r w:rsidR="005421FC">
        <w:rPr>
          <w:rFonts w:ascii="Tahoma" w:hAnsi="Tahoma" w:cs="Tahoma"/>
          <w:color w:val="000000"/>
          <w:sz w:val="21"/>
          <w:szCs w:val="21"/>
        </w:rPr>
        <w:t xml:space="preserve"> correspond to the columns of the lattice going incrementally from left</w:t>
      </w:r>
      <w:r w:rsidR="00174DF9">
        <w:rPr>
          <w:rFonts w:ascii="Tahoma" w:hAnsi="Tahoma" w:cs="Tahoma"/>
          <w:color w:val="000000"/>
          <w:sz w:val="21"/>
          <w:szCs w:val="21"/>
        </w:rPr>
        <w:t xml:space="preserve"> (when negative)</w:t>
      </w:r>
      <w:r w:rsidR="005421FC">
        <w:rPr>
          <w:rFonts w:ascii="Tahoma" w:hAnsi="Tahoma" w:cs="Tahoma"/>
          <w:color w:val="000000"/>
          <w:sz w:val="21"/>
          <w:szCs w:val="21"/>
        </w:rPr>
        <w:t xml:space="preserve"> to right</w:t>
      </w:r>
      <w:r w:rsidR="00174DF9">
        <w:rPr>
          <w:rFonts w:ascii="Tahoma" w:hAnsi="Tahoma" w:cs="Tahoma"/>
          <w:color w:val="000000"/>
          <w:sz w:val="21"/>
          <w:szCs w:val="21"/>
        </w:rPr>
        <w:t xml:space="preserve"> (when positive)</w:t>
      </w:r>
      <w:r w:rsidR="005421FC">
        <w:rPr>
          <w:rFonts w:ascii="Tahoma" w:hAnsi="Tahoma" w:cs="Tahoma"/>
          <w:color w:val="000000"/>
          <w:sz w:val="21"/>
          <w:szCs w:val="21"/>
        </w:rPr>
        <w:t>.</w:t>
      </w:r>
      <w:r>
        <w:rPr>
          <w:rFonts w:ascii="Tahoma" w:hAnsi="Tahoma" w:cs="Tahoma"/>
          <w:color w:val="000000"/>
          <w:sz w:val="21"/>
          <w:szCs w:val="21"/>
        </w:rPr>
        <w:t xml:space="preserve"> </w:t>
      </w:r>
    </w:p>
    <w:p w14:paraId="1AD805AE" w14:textId="464CE08F" w:rsidR="00A63C83" w:rsidRDefault="002D2769">
      <w:pPr>
        <w:rPr>
          <w:ins w:id="5" w:author="Ying Zhao" w:date="2024-04-11T10:05:00Z"/>
          <w:rFonts w:ascii="Tahoma" w:hAnsi="Tahoma" w:cs="Tahoma"/>
          <w:color w:val="000000"/>
          <w:sz w:val="21"/>
          <w:szCs w:val="21"/>
        </w:rPr>
      </w:pPr>
      <w:r>
        <w:rPr>
          <w:rFonts w:ascii="Tahoma" w:hAnsi="Tahoma" w:cs="Tahoma"/>
          <w:color w:val="000000"/>
          <w:sz w:val="21"/>
          <w:szCs w:val="21"/>
        </w:rPr>
        <w:t xml:space="preserve">Interestingly, </w:t>
      </w:r>
      <w:r w:rsidR="00ED3239">
        <w:rPr>
          <w:rFonts w:ascii="Tahoma" w:hAnsi="Tahoma" w:cs="Tahoma"/>
          <w:color w:val="000000"/>
          <w:sz w:val="21"/>
          <w:szCs w:val="21"/>
        </w:rPr>
        <w:t xml:space="preserve">the area marked by a red oval in Figure 1, </w:t>
      </w:r>
      <w:r>
        <w:rPr>
          <w:rFonts w:ascii="Tahoma" w:hAnsi="Tahoma" w:cs="Tahoma"/>
          <w:color w:val="000000"/>
          <w:sz w:val="21"/>
          <w:szCs w:val="21"/>
        </w:rPr>
        <w:t>the so</w:t>
      </w:r>
      <w:r w:rsidR="00946D6C">
        <w:rPr>
          <w:rFonts w:ascii="Tahoma" w:hAnsi="Tahoma" w:cs="Tahoma"/>
          <w:color w:val="000000"/>
          <w:sz w:val="21"/>
          <w:szCs w:val="21"/>
        </w:rPr>
        <w:t>-</w:t>
      </w:r>
      <w:r>
        <w:rPr>
          <w:rFonts w:ascii="Tahoma" w:hAnsi="Tahoma" w:cs="Tahoma"/>
          <w:color w:val="000000"/>
          <w:sz w:val="21"/>
          <w:szCs w:val="21"/>
        </w:rPr>
        <w:t xml:space="preserve">called Canadian Arctic Archipelago, </w:t>
      </w:r>
      <w:r w:rsidR="009D2779">
        <w:rPr>
          <w:rFonts w:ascii="Tahoma" w:hAnsi="Tahoma" w:cs="Tahoma"/>
          <w:color w:val="000000"/>
          <w:sz w:val="21"/>
          <w:szCs w:val="21"/>
        </w:rPr>
        <w:t xml:space="preserve">has </w:t>
      </w:r>
      <w:r>
        <w:rPr>
          <w:rFonts w:ascii="Tahoma" w:hAnsi="Tahoma" w:cs="Tahoma"/>
          <w:color w:val="000000"/>
          <w:sz w:val="21"/>
          <w:szCs w:val="21"/>
        </w:rPr>
        <w:t xml:space="preserve"> much thicker</w:t>
      </w:r>
      <w:r w:rsidR="009D2779">
        <w:rPr>
          <w:rFonts w:ascii="Tahoma" w:hAnsi="Tahoma" w:cs="Tahoma"/>
          <w:color w:val="000000"/>
          <w:sz w:val="21"/>
          <w:szCs w:val="21"/>
        </w:rPr>
        <w:t xml:space="preserve"> ice</w:t>
      </w:r>
      <w:r>
        <w:rPr>
          <w:rFonts w:ascii="Tahoma" w:hAnsi="Tahoma" w:cs="Tahoma"/>
          <w:color w:val="000000"/>
          <w:sz w:val="21"/>
          <w:szCs w:val="21"/>
        </w:rPr>
        <w:t xml:space="preserve"> than elsewhere including the north pole region (the gray </w:t>
      </w:r>
      <w:r w:rsidR="00E84B91">
        <w:rPr>
          <w:rFonts w:ascii="Tahoma" w:hAnsi="Tahoma" w:cs="Tahoma"/>
          <w:color w:val="000000"/>
          <w:sz w:val="21"/>
          <w:szCs w:val="21"/>
        </w:rPr>
        <w:t>circular mask</w:t>
      </w:r>
      <w:r>
        <w:rPr>
          <w:rFonts w:ascii="Tahoma" w:hAnsi="Tahoma" w:cs="Tahoma"/>
          <w:color w:val="000000"/>
          <w:sz w:val="21"/>
          <w:szCs w:val="21"/>
        </w:rPr>
        <w:t xml:space="preserve">). </w:t>
      </w:r>
      <w:r w:rsidR="005421FC">
        <w:rPr>
          <w:rFonts w:ascii="Tahoma" w:hAnsi="Tahoma" w:cs="Tahoma"/>
          <w:color w:val="000000"/>
          <w:sz w:val="21"/>
          <w:szCs w:val="21"/>
        </w:rPr>
        <w:t xml:space="preserve">In fact, many scientists believe this region will be the last piece of ice standing in the Arctic when the Blue Ocean Event happens. </w:t>
      </w:r>
      <w:r w:rsidR="00ED3239">
        <w:rPr>
          <w:rFonts w:ascii="Tahoma" w:hAnsi="Tahoma" w:cs="Tahoma"/>
          <w:color w:val="000000"/>
          <w:sz w:val="21"/>
          <w:szCs w:val="21"/>
        </w:rPr>
        <w:t xml:space="preserve">As </w:t>
      </w:r>
      <w:r w:rsidR="005421FC">
        <w:rPr>
          <w:rFonts w:ascii="Tahoma" w:hAnsi="Tahoma" w:cs="Tahoma"/>
          <w:color w:val="000000"/>
          <w:sz w:val="21"/>
          <w:szCs w:val="21"/>
        </w:rPr>
        <w:t xml:space="preserve">the </w:t>
      </w:r>
      <w:r w:rsidR="00ED3239">
        <w:rPr>
          <w:rFonts w:ascii="Tahoma" w:hAnsi="Tahoma" w:cs="Tahoma"/>
          <w:color w:val="000000"/>
          <w:sz w:val="21"/>
          <w:szCs w:val="21"/>
        </w:rPr>
        <w:t xml:space="preserve">bottom of </w:t>
      </w:r>
      <w:r w:rsidR="005421FC">
        <w:rPr>
          <w:rFonts w:ascii="Tahoma" w:hAnsi="Tahoma" w:cs="Tahoma"/>
          <w:color w:val="000000"/>
          <w:sz w:val="21"/>
          <w:szCs w:val="21"/>
        </w:rPr>
        <w:t xml:space="preserve">the focus area is usually covered by more ice, </w:t>
      </w:r>
      <w:r>
        <w:rPr>
          <w:rFonts w:ascii="Tahoma" w:hAnsi="Tahoma" w:cs="Tahoma"/>
          <w:color w:val="000000"/>
          <w:sz w:val="21"/>
          <w:szCs w:val="21"/>
        </w:rPr>
        <w:t>B</w:t>
      </w:r>
      <w:r w:rsidRPr="003C174D">
        <w:rPr>
          <w:rFonts w:ascii="Tahoma" w:hAnsi="Tahoma" w:cs="Tahoma"/>
          <w:color w:val="000000"/>
          <w:sz w:val="21"/>
          <w:szCs w:val="21"/>
          <w:vertAlign w:val="subscript"/>
        </w:rPr>
        <w:t>x</w:t>
      </w:r>
      <w:r>
        <w:rPr>
          <w:rFonts w:ascii="Tahoma" w:hAnsi="Tahoma" w:cs="Tahoma"/>
          <w:color w:val="000000"/>
          <w:sz w:val="21"/>
          <w:szCs w:val="21"/>
          <w:vertAlign w:val="subscript"/>
        </w:rPr>
        <w:t xml:space="preserve"> </w:t>
      </w:r>
      <w:r w:rsidRPr="002D2769">
        <w:rPr>
          <w:rFonts w:ascii="Tahoma" w:hAnsi="Tahoma" w:cs="Tahoma"/>
          <w:color w:val="000000"/>
          <w:sz w:val="21"/>
          <w:szCs w:val="21"/>
        </w:rPr>
        <w:t xml:space="preserve">is </w:t>
      </w:r>
      <w:r w:rsidR="00ED3239">
        <w:rPr>
          <w:rFonts w:ascii="Tahoma" w:hAnsi="Tahoma" w:cs="Tahoma"/>
          <w:color w:val="000000"/>
          <w:sz w:val="21"/>
          <w:szCs w:val="21"/>
        </w:rPr>
        <w:t xml:space="preserve">mostly </w:t>
      </w:r>
      <w:r w:rsidRPr="002D2769">
        <w:rPr>
          <w:rFonts w:ascii="Tahoma" w:hAnsi="Tahoma" w:cs="Tahoma"/>
          <w:color w:val="000000"/>
          <w:sz w:val="21"/>
          <w:szCs w:val="21"/>
        </w:rPr>
        <w:t>negative</w:t>
      </w:r>
      <w:r>
        <w:rPr>
          <w:rFonts w:ascii="Tahoma" w:hAnsi="Tahoma" w:cs="Tahoma"/>
          <w:color w:val="000000"/>
          <w:sz w:val="21"/>
          <w:szCs w:val="21"/>
        </w:rPr>
        <w:t>, except</w:t>
      </w:r>
      <w:r w:rsidR="005421FC">
        <w:rPr>
          <w:rFonts w:ascii="Tahoma" w:hAnsi="Tahoma" w:cs="Tahoma"/>
          <w:color w:val="000000"/>
          <w:sz w:val="21"/>
          <w:szCs w:val="21"/>
        </w:rPr>
        <w:t xml:space="preserve"> </w:t>
      </w:r>
      <w:r w:rsidR="000B5D47">
        <w:rPr>
          <w:rFonts w:ascii="Tahoma" w:hAnsi="Tahoma" w:cs="Tahoma"/>
          <w:color w:val="000000"/>
          <w:sz w:val="21"/>
          <w:szCs w:val="21"/>
        </w:rPr>
        <w:t xml:space="preserve">for </w:t>
      </w:r>
      <w:r w:rsidR="005421FC">
        <w:rPr>
          <w:rFonts w:ascii="Tahoma" w:hAnsi="Tahoma" w:cs="Tahoma"/>
          <w:color w:val="000000"/>
          <w:sz w:val="21"/>
          <w:szCs w:val="21"/>
        </w:rPr>
        <w:t>very few periods (</w:t>
      </w:r>
      <w:r w:rsidR="002A6A98">
        <w:rPr>
          <w:rFonts w:ascii="Tahoma" w:hAnsi="Tahoma" w:cs="Tahoma"/>
          <w:color w:val="000000"/>
          <w:sz w:val="21"/>
          <w:szCs w:val="21"/>
        </w:rPr>
        <w:t xml:space="preserve">E.g. </w:t>
      </w:r>
      <w:r w:rsidR="005421FC">
        <w:rPr>
          <w:rFonts w:ascii="Tahoma" w:hAnsi="Tahoma" w:cs="Tahoma"/>
          <w:color w:val="000000"/>
          <w:sz w:val="21"/>
          <w:szCs w:val="21"/>
        </w:rPr>
        <w:t>11/1/</w:t>
      </w:r>
      <w:r w:rsidR="002A6A98">
        <w:rPr>
          <w:rFonts w:ascii="Tahoma" w:hAnsi="Tahoma" w:cs="Tahoma"/>
          <w:color w:val="000000"/>
          <w:sz w:val="21"/>
          <w:szCs w:val="21"/>
        </w:rPr>
        <w:t>20</w:t>
      </w:r>
      <w:r w:rsidR="005421FC">
        <w:rPr>
          <w:rFonts w:ascii="Tahoma" w:hAnsi="Tahoma" w:cs="Tahoma"/>
          <w:color w:val="000000"/>
          <w:sz w:val="21"/>
          <w:szCs w:val="21"/>
        </w:rPr>
        <w:t>22-&gt;11/16/</w:t>
      </w:r>
      <w:r w:rsidR="002A6A98">
        <w:rPr>
          <w:rFonts w:ascii="Tahoma" w:hAnsi="Tahoma" w:cs="Tahoma"/>
          <w:color w:val="000000"/>
          <w:sz w:val="21"/>
          <w:szCs w:val="21"/>
        </w:rPr>
        <w:t>20</w:t>
      </w:r>
      <w:r w:rsidR="005421FC">
        <w:rPr>
          <w:rFonts w:ascii="Tahoma" w:hAnsi="Tahoma" w:cs="Tahoma"/>
          <w:color w:val="000000"/>
          <w:sz w:val="21"/>
          <w:szCs w:val="21"/>
        </w:rPr>
        <w:t>22</w:t>
      </w:r>
      <w:r w:rsidR="002A6A98">
        <w:rPr>
          <w:rFonts w:ascii="Tahoma" w:hAnsi="Tahoma" w:cs="Tahoma"/>
          <w:color w:val="000000"/>
          <w:sz w:val="21"/>
          <w:szCs w:val="21"/>
        </w:rPr>
        <w:t>, 9/16/2023-&gt;10/1/2023</w:t>
      </w:r>
      <w:r w:rsidR="005421FC">
        <w:rPr>
          <w:rFonts w:ascii="Tahoma" w:hAnsi="Tahoma" w:cs="Tahoma"/>
          <w:color w:val="000000"/>
          <w:sz w:val="21"/>
          <w:szCs w:val="21"/>
        </w:rPr>
        <w:t>) when the ice coverage remains relatively unchanged</w:t>
      </w:r>
      <w:r w:rsidR="00AD6BF5">
        <w:rPr>
          <w:rFonts w:ascii="Tahoma" w:hAnsi="Tahoma" w:cs="Tahoma"/>
          <w:color w:val="000000"/>
          <w:sz w:val="21"/>
          <w:szCs w:val="21"/>
        </w:rPr>
        <w:t>.</w:t>
      </w:r>
      <w:r w:rsidR="005421FC">
        <w:rPr>
          <w:rFonts w:ascii="Tahoma" w:hAnsi="Tahoma" w:cs="Tahoma"/>
          <w:color w:val="000000"/>
          <w:sz w:val="21"/>
          <w:szCs w:val="21"/>
        </w:rPr>
        <w:t xml:space="preserve"> </w:t>
      </w:r>
    </w:p>
    <w:p w14:paraId="474C564E" w14:textId="3622E39C" w:rsidR="00A63C83" w:rsidRDefault="005421FC">
      <w:pPr>
        <w:rPr>
          <w:rFonts w:ascii="Tahoma" w:hAnsi="Tahoma" w:cs="Tahoma"/>
          <w:color w:val="000000"/>
          <w:sz w:val="21"/>
          <w:szCs w:val="21"/>
        </w:rPr>
      </w:pPr>
      <w:r>
        <w:rPr>
          <w:rFonts w:ascii="Tahoma" w:hAnsi="Tahoma" w:cs="Tahoma"/>
          <w:color w:val="000000"/>
          <w:sz w:val="21"/>
          <w:szCs w:val="21"/>
        </w:rPr>
        <w:t>Similarly</w:t>
      </w:r>
      <w:r w:rsidR="002A6A98">
        <w:rPr>
          <w:rFonts w:ascii="Tahoma" w:hAnsi="Tahoma" w:cs="Tahoma"/>
          <w:color w:val="000000"/>
          <w:sz w:val="21"/>
          <w:szCs w:val="21"/>
        </w:rPr>
        <w:t xml:space="preserve">, </w:t>
      </w:r>
      <w:r w:rsidR="002A6A98" w:rsidRPr="00C92307">
        <w:rPr>
          <w:rFonts w:ascii="Tahoma" w:hAnsi="Tahoma" w:cs="Tahoma"/>
          <w:color w:val="000000"/>
          <w:sz w:val="21"/>
          <w:szCs w:val="21"/>
          <w:highlight w:val="yellow"/>
        </w:rPr>
        <w:t>y coordinate</w:t>
      </w:r>
      <w:r w:rsidR="00000EF6" w:rsidRPr="00C92307">
        <w:rPr>
          <w:rFonts w:ascii="Tahoma" w:hAnsi="Tahoma" w:cs="Tahoma"/>
          <w:color w:val="000000"/>
          <w:sz w:val="21"/>
          <w:szCs w:val="21"/>
          <w:highlight w:val="yellow"/>
        </w:rPr>
        <w:t>s</w:t>
      </w:r>
      <w:r w:rsidR="00000EF6">
        <w:rPr>
          <w:rFonts w:ascii="Tahoma" w:hAnsi="Tahoma" w:cs="Tahoma"/>
          <w:color w:val="000000"/>
          <w:sz w:val="21"/>
          <w:szCs w:val="21"/>
        </w:rPr>
        <w:t xml:space="preserve"> increase </w:t>
      </w:r>
      <w:r w:rsidR="002A6A98">
        <w:rPr>
          <w:rFonts w:ascii="Tahoma" w:hAnsi="Tahoma" w:cs="Tahoma"/>
          <w:color w:val="000000"/>
          <w:sz w:val="21"/>
          <w:szCs w:val="21"/>
        </w:rPr>
        <w:t>in the direction toward the north pole</w:t>
      </w:r>
      <w:r w:rsidR="00000EF6">
        <w:rPr>
          <w:rFonts w:ascii="Tahoma" w:hAnsi="Tahoma" w:cs="Tahoma"/>
          <w:color w:val="000000"/>
          <w:sz w:val="21"/>
          <w:szCs w:val="21"/>
        </w:rPr>
        <w:t>. I</w:t>
      </w:r>
      <w:r w:rsidR="002A6A98">
        <w:rPr>
          <w:rFonts w:ascii="Tahoma" w:hAnsi="Tahoma" w:cs="Tahoma"/>
          <w:color w:val="000000"/>
          <w:sz w:val="21"/>
          <w:szCs w:val="21"/>
        </w:rPr>
        <w:t>t is interesting to see that</w:t>
      </w:r>
      <w:r w:rsidR="00000EF6">
        <w:rPr>
          <w:rFonts w:ascii="Tahoma" w:hAnsi="Tahoma" w:cs="Tahoma"/>
          <w:color w:val="000000"/>
          <w:sz w:val="21"/>
          <w:szCs w:val="21"/>
        </w:rPr>
        <w:t xml:space="preserve"> the</w:t>
      </w:r>
      <w:r w:rsidR="002A6A98">
        <w:rPr>
          <w:rFonts w:ascii="Tahoma" w:hAnsi="Tahoma" w:cs="Tahoma"/>
          <w:color w:val="000000"/>
          <w:sz w:val="21"/>
          <w:szCs w:val="21"/>
        </w:rPr>
        <w:t xml:space="preserve"> </w:t>
      </w:r>
      <w:r w:rsidR="00496DC4">
        <w:rPr>
          <w:rFonts w:ascii="Tahoma" w:hAnsi="Tahoma" w:cs="Tahoma"/>
          <w:color w:val="000000"/>
          <w:sz w:val="21"/>
          <w:szCs w:val="21"/>
        </w:rPr>
        <w:t xml:space="preserve">impact of </w:t>
      </w:r>
      <w:r w:rsidR="002A6A98" w:rsidRPr="00C92307">
        <w:rPr>
          <w:rFonts w:ascii="Tahoma" w:hAnsi="Tahoma" w:cs="Tahoma"/>
          <w:color w:val="000000"/>
          <w:sz w:val="21"/>
          <w:szCs w:val="21"/>
          <w:highlight w:val="yellow"/>
        </w:rPr>
        <w:t>y</w:t>
      </w:r>
      <w:r w:rsidR="00496DC4" w:rsidRPr="00C92307">
        <w:rPr>
          <w:rFonts w:ascii="Tahoma" w:hAnsi="Tahoma" w:cs="Tahoma"/>
          <w:color w:val="000000"/>
          <w:sz w:val="21"/>
          <w:szCs w:val="21"/>
          <w:highlight w:val="yellow"/>
        </w:rPr>
        <w:t xml:space="preserve"> </w:t>
      </w:r>
      <w:del w:id="6" w:author="Ying Zhao" w:date="2024-04-11T19:49:00Z">
        <w:r w:rsidR="00496DC4" w:rsidRPr="00C92307" w:rsidDel="00ED3855">
          <w:rPr>
            <w:rFonts w:ascii="Tahoma" w:hAnsi="Tahoma" w:cs="Tahoma"/>
            <w:color w:val="000000"/>
            <w:sz w:val="21"/>
            <w:szCs w:val="21"/>
            <w:highlight w:val="yellow"/>
          </w:rPr>
          <w:delText>coordinate</w:delText>
        </w:r>
        <w:r w:rsidR="002A6A98" w:rsidDel="00ED3855">
          <w:rPr>
            <w:rFonts w:ascii="Tahoma" w:hAnsi="Tahoma" w:cs="Tahoma"/>
            <w:color w:val="000000"/>
            <w:sz w:val="21"/>
            <w:szCs w:val="21"/>
          </w:rPr>
          <w:delText xml:space="preserve"> </w:delText>
        </w:r>
      </w:del>
      <w:ins w:id="7" w:author="Ying Zhao" w:date="2024-04-11T19:49:00Z">
        <w:r w:rsidR="00ED3855">
          <w:rPr>
            <w:rFonts w:ascii="Tahoma" w:hAnsi="Tahoma" w:cs="Tahoma"/>
            <w:color w:val="000000"/>
            <w:sz w:val="21"/>
            <w:szCs w:val="21"/>
          </w:rPr>
          <w:t>direction</w:t>
        </w:r>
        <w:r w:rsidR="00ED3855">
          <w:rPr>
            <w:rFonts w:ascii="Tahoma" w:hAnsi="Tahoma" w:cs="Tahoma"/>
            <w:color w:val="000000"/>
            <w:sz w:val="21"/>
            <w:szCs w:val="21"/>
          </w:rPr>
          <w:t xml:space="preserve"> </w:t>
        </w:r>
      </w:ins>
      <w:r w:rsidR="002A6A98">
        <w:rPr>
          <w:rFonts w:ascii="Tahoma" w:hAnsi="Tahoma" w:cs="Tahoma"/>
          <w:color w:val="000000"/>
          <w:sz w:val="21"/>
          <w:szCs w:val="21"/>
        </w:rPr>
        <w:t xml:space="preserve">is slightly less pronounced than </w:t>
      </w:r>
      <w:r w:rsidR="00496DC4">
        <w:rPr>
          <w:rFonts w:ascii="Tahoma" w:hAnsi="Tahoma" w:cs="Tahoma"/>
          <w:color w:val="000000"/>
          <w:sz w:val="21"/>
          <w:szCs w:val="21"/>
        </w:rPr>
        <w:t xml:space="preserve">that of </w:t>
      </w:r>
      <w:r w:rsidR="002A6A98">
        <w:rPr>
          <w:rFonts w:ascii="Tahoma" w:hAnsi="Tahoma" w:cs="Tahoma"/>
          <w:color w:val="000000"/>
          <w:sz w:val="21"/>
          <w:szCs w:val="21"/>
        </w:rPr>
        <w:t>x</w:t>
      </w:r>
      <w:r w:rsidR="00496DC4">
        <w:rPr>
          <w:rFonts w:ascii="Tahoma" w:hAnsi="Tahoma" w:cs="Tahoma"/>
          <w:color w:val="000000"/>
          <w:sz w:val="21"/>
          <w:szCs w:val="21"/>
        </w:rPr>
        <w:t>. It i</w:t>
      </w:r>
      <w:r w:rsidR="002A6A98">
        <w:rPr>
          <w:rFonts w:ascii="Tahoma" w:hAnsi="Tahoma" w:cs="Tahoma"/>
          <w:color w:val="000000"/>
          <w:sz w:val="21"/>
          <w:szCs w:val="21"/>
        </w:rPr>
        <w:t xml:space="preserve">s consistent </w:t>
      </w:r>
      <w:r w:rsidR="00496DC4">
        <w:rPr>
          <w:rFonts w:ascii="Tahoma" w:hAnsi="Tahoma" w:cs="Tahoma"/>
          <w:color w:val="000000"/>
          <w:sz w:val="21"/>
          <w:szCs w:val="21"/>
        </w:rPr>
        <w:t xml:space="preserve">again </w:t>
      </w:r>
      <w:r w:rsidR="002A6A98">
        <w:rPr>
          <w:rFonts w:ascii="Tahoma" w:hAnsi="Tahoma" w:cs="Tahoma"/>
          <w:color w:val="000000"/>
          <w:sz w:val="21"/>
          <w:szCs w:val="21"/>
        </w:rPr>
        <w:t xml:space="preserve">with </w:t>
      </w:r>
      <w:r w:rsidR="00496DC4">
        <w:rPr>
          <w:rFonts w:ascii="Tahoma" w:hAnsi="Tahoma" w:cs="Tahoma"/>
          <w:color w:val="000000"/>
          <w:sz w:val="21"/>
          <w:szCs w:val="21"/>
        </w:rPr>
        <w:t xml:space="preserve">the </w:t>
      </w:r>
      <w:r w:rsidR="009C2649">
        <w:rPr>
          <w:rFonts w:ascii="Tahoma" w:hAnsi="Tahoma" w:cs="Tahoma"/>
          <w:color w:val="000000"/>
          <w:sz w:val="21"/>
          <w:szCs w:val="21"/>
        </w:rPr>
        <w:t xml:space="preserve">finding that </w:t>
      </w:r>
      <w:r w:rsidR="002A6A98">
        <w:rPr>
          <w:rFonts w:ascii="Tahoma" w:hAnsi="Tahoma" w:cs="Tahoma"/>
          <w:color w:val="000000"/>
          <w:sz w:val="21"/>
          <w:szCs w:val="21"/>
        </w:rPr>
        <w:t xml:space="preserve">the ice in Archipelago is </w:t>
      </w:r>
      <w:r w:rsidR="009C2649">
        <w:rPr>
          <w:rFonts w:ascii="Tahoma" w:hAnsi="Tahoma" w:cs="Tahoma"/>
          <w:color w:val="000000"/>
          <w:sz w:val="21"/>
          <w:szCs w:val="21"/>
        </w:rPr>
        <w:t>thicker</w:t>
      </w:r>
      <w:r w:rsidR="002A6A98">
        <w:rPr>
          <w:rFonts w:ascii="Tahoma" w:hAnsi="Tahoma" w:cs="Tahoma"/>
          <w:color w:val="000000"/>
          <w:sz w:val="21"/>
          <w:szCs w:val="21"/>
        </w:rPr>
        <w:t xml:space="preserve"> than </w:t>
      </w:r>
      <w:r w:rsidR="00A63C83">
        <w:rPr>
          <w:rFonts w:ascii="Tahoma" w:hAnsi="Tahoma" w:cs="Tahoma"/>
          <w:color w:val="000000"/>
          <w:sz w:val="21"/>
          <w:szCs w:val="21"/>
        </w:rPr>
        <w:t>that</w:t>
      </w:r>
      <w:r w:rsidR="002A6A98">
        <w:rPr>
          <w:rFonts w:ascii="Tahoma" w:hAnsi="Tahoma" w:cs="Tahoma"/>
          <w:color w:val="000000"/>
          <w:sz w:val="21"/>
          <w:szCs w:val="21"/>
        </w:rPr>
        <w:t xml:space="preserve"> at the north pole</w:t>
      </w:r>
      <w:r w:rsidR="00496DC4">
        <w:rPr>
          <w:rFonts w:ascii="Tahoma" w:hAnsi="Tahoma" w:cs="Tahoma"/>
          <w:color w:val="000000"/>
          <w:sz w:val="21"/>
          <w:szCs w:val="21"/>
        </w:rPr>
        <w:t>, which mitigates the impact of y coordinate</w:t>
      </w:r>
      <w:r w:rsidR="002A6A98">
        <w:rPr>
          <w:rFonts w:ascii="Tahoma" w:hAnsi="Tahoma" w:cs="Tahoma"/>
          <w:color w:val="000000"/>
          <w:sz w:val="21"/>
          <w:szCs w:val="21"/>
        </w:rPr>
        <w:t xml:space="preserve">. </w:t>
      </w:r>
    </w:p>
    <w:p w14:paraId="3C14FED2" w14:textId="582D49A3" w:rsidR="00D20DE8" w:rsidRDefault="00C2465B">
      <w:pPr>
        <w:rPr>
          <w:rFonts w:ascii="Tahoma" w:hAnsi="Tahoma" w:cs="Tahoma"/>
          <w:color w:val="000000"/>
          <w:sz w:val="21"/>
          <w:szCs w:val="21"/>
        </w:rPr>
      </w:pPr>
      <w:r>
        <w:rPr>
          <w:rFonts w:ascii="Tahoma" w:hAnsi="Tahoma" w:cs="Tahoma"/>
          <w:color w:val="000000"/>
          <w:sz w:val="21"/>
          <w:szCs w:val="21"/>
        </w:rPr>
        <w:t>In summary, the value of B</w:t>
      </w:r>
      <w:r w:rsidRPr="003C174D">
        <w:rPr>
          <w:rFonts w:ascii="Tahoma" w:hAnsi="Tahoma" w:cs="Tahoma"/>
          <w:color w:val="000000"/>
          <w:sz w:val="21"/>
          <w:szCs w:val="21"/>
          <w:vertAlign w:val="subscript"/>
        </w:rPr>
        <w:t>x</w:t>
      </w:r>
      <w:r>
        <w:rPr>
          <w:rFonts w:ascii="Tahoma" w:hAnsi="Tahoma" w:cs="Tahoma"/>
          <w:color w:val="000000"/>
          <w:sz w:val="21"/>
          <w:szCs w:val="21"/>
        </w:rPr>
        <w:t xml:space="preserve"> and B</w:t>
      </w:r>
      <w:r w:rsidRPr="003C174D">
        <w:rPr>
          <w:rFonts w:ascii="Tahoma" w:hAnsi="Tahoma" w:cs="Tahoma"/>
          <w:color w:val="000000"/>
          <w:sz w:val="21"/>
          <w:szCs w:val="21"/>
          <w:vertAlign w:val="subscript"/>
        </w:rPr>
        <w:t>y</w:t>
      </w:r>
      <w:r>
        <w:rPr>
          <w:rFonts w:ascii="Tahoma" w:hAnsi="Tahoma" w:cs="Tahoma"/>
          <w:color w:val="000000"/>
          <w:sz w:val="21"/>
          <w:szCs w:val="21"/>
        </w:rPr>
        <w:t xml:space="preserve"> depends much more on the idiosyncratic geographic distribution of ice across neighboring periods, so the fluctuations of B</w:t>
      </w:r>
      <w:r w:rsidRPr="003C174D">
        <w:rPr>
          <w:rFonts w:ascii="Tahoma" w:hAnsi="Tahoma" w:cs="Tahoma"/>
          <w:color w:val="000000"/>
          <w:sz w:val="21"/>
          <w:szCs w:val="21"/>
          <w:vertAlign w:val="subscript"/>
        </w:rPr>
        <w:t>x</w:t>
      </w:r>
      <w:r>
        <w:rPr>
          <w:rFonts w:ascii="Tahoma" w:hAnsi="Tahoma" w:cs="Tahoma"/>
          <w:color w:val="000000"/>
          <w:sz w:val="21"/>
          <w:szCs w:val="21"/>
        </w:rPr>
        <w:t xml:space="preserve"> and B</w:t>
      </w:r>
      <w:r w:rsidRPr="003C174D">
        <w:rPr>
          <w:rFonts w:ascii="Tahoma" w:hAnsi="Tahoma" w:cs="Tahoma"/>
          <w:color w:val="000000"/>
          <w:sz w:val="21"/>
          <w:szCs w:val="21"/>
          <w:vertAlign w:val="subscript"/>
        </w:rPr>
        <w:t>y</w:t>
      </w:r>
      <w:r>
        <w:rPr>
          <w:rFonts w:ascii="Tahoma" w:hAnsi="Tahoma" w:cs="Tahoma"/>
          <w:color w:val="000000"/>
          <w:sz w:val="21"/>
          <w:szCs w:val="21"/>
          <w:vertAlign w:val="subscript"/>
        </w:rPr>
        <w:t xml:space="preserve"> </w:t>
      </w:r>
      <w:r w:rsidRPr="00C2465B">
        <w:rPr>
          <w:rFonts w:ascii="Tahoma" w:hAnsi="Tahoma" w:cs="Tahoma"/>
          <w:color w:val="000000"/>
          <w:sz w:val="21"/>
          <w:szCs w:val="21"/>
        </w:rPr>
        <w:t xml:space="preserve">are much </w:t>
      </w:r>
      <w:r w:rsidR="003320B8" w:rsidRPr="00C2465B">
        <w:rPr>
          <w:rFonts w:ascii="Tahoma" w:hAnsi="Tahoma" w:cs="Tahoma"/>
          <w:color w:val="000000"/>
          <w:sz w:val="21"/>
          <w:szCs w:val="21"/>
        </w:rPr>
        <w:t>wider</w:t>
      </w:r>
      <w:r w:rsidRPr="00C2465B">
        <w:rPr>
          <w:rFonts w:ascii="Tahoma" w:hAnsi="Tahoma" w:cs="Tahoma"/>
          <w:color w:val="000000"/>
          <w:sz w:val="21"/>
          <w:szCs w:val="21"/>
        </w:rPr>
        <w:t xml:space="preserve"> </w:t>
      </w:r>
      <w:r>
        <w:rPr>
          <w:rFonts w:ascii="Tahoma" w:hAnsi="Tahoma" w:cs="Tahoma"/>
          <w:color w:val="000000"/>
          <w:sz w:val="21"/>
          <w:szCs w:val="21"/>
        </w:rPr>
        <w:t xml:space="preserve">than </w:t>
      </w:r>
      <w:r w:rsidRPr="001D5BC5">
        <w:rPr>
          <w:rFonts w:ascii="Tahoma" w:hAnsi="Tahoma" w:cs="Tahoma"/>
          <w:i/>
          <w:iCs/>
          <w:color w:val="000000"/>
          <w:sz w:val="21"/>
          <w:szCs w:val="21"/>
        </w:rPr>
        <w:t>J, I, B</w:t>
      </w:r>
      <w:r w:rsidRPr="001D5BC5">
        <w:rPr>
          <w:rFonts w:ascii="Tahoma" w:hAnsi="Tahoma" w:cs="Tahoma"/>
          <w:i/>
          <w:iCs/>
          <w:color w:val="000000"/>
          <w:sz w:val="21"/>
          <w:szCs w:val="21"/>
          <w:vertAlign w:val="subscript"/>
        </w:rPr>
        <w:t>0</w:t>
      </w:r>
      <w:r>
        <w:rPr>
          <w:rFonts w:ascii="Tahoma" w:hAnsi="Tahoma" w:cs="Tahoma"/>
          <w:color w:val="000000"/>
          <w:sz w:val="21"/>
          <w:szCs w:val="21"/>
        </w:rPr>
        <w:t xml:space="preserve"> as you point</w:t>
      </w:r>
      <w:r w:rsidR="001D5BC5">
        <w:rPr>
          <w:rFonts w:ascii="Tahoma" w:hAnsi="Tahoma" w:cs="Tahoma"/>
          <w:color w:val="000000"/>
          <w:sz w:val="21"/>
          <w:szCs w:val="21"/>
        </w:rPr>
        <w:t>ed out. They are consistent across multiple runs of dual</w:t>
      </w:r>
      <w:r w:rsidR="009C2649">
        <w:rPr>
          <w:rFonts w:ascii="Tahoma" w:hAnsi="Tahoma" w:cs="Tahoma"/>
          <w:color w:val="000000"/>
          <w:sz w:val="21"/>
          <w:szCs w:val="21"/>
        </w:rPr>
        <w:t xml:space="preserve"> </w:t>
      </w:r>
      <w:r w:rsidR="001D5BC5">
        <w:rPr>
          <w:rFonts w:ascii="Tahoma" w:hAnsi="Tahoma" w:cs="Tahoma"/>
          <w:color w:val="000000"/>
          <w:sz w:val="21"/>
          <w:szCs w:val="21"/>
        </w:rPr>
        <w:t xml:space="preserve">annealing. This finding does show that our simplified linear functional form of </w:t>
      </w:r>
      <w:r w:rsidR="001D5BC5" w:rsidRPr="00E61B06">
        <w:rPr>
          <w:rFonts w:ascii="Tahoma" w:hAnsi="Tahoma" w:cs="Tahoma"/>
          <w:i/>
          <w:iCs/>
          <w:color w:val="000000"/>
          <w:sz w:val="21"/>
          <w:szCs w:val="21"/>
        </w:rPr>
        <w:t xml:space="preserve">Bi = </w:t>
      </w:r>
      <m:oMath>
        <m:sSub>
          <m:sSubPr>
            <m:ctrlPr>
              <w:rPr>
                <w:rFonts w:ascii="Cambria Math" w:hAnsi="Cambria Math" w:cs="Tahoma"/>
                <w:i/>
                <w:iCs/>
                <w:color w:val="000000"/>
                <w:sz w:val="21"/>
                <w:szCs w:val="21"/>
              </w:rPr>
            </m:ctrlPr>
          </m:sSubPr>
          <m:e>
            <m:r>
              <w:rPr>
                <w:rFonts w:ascii="Cambria Math" w:hAnsi="Cambria Math" w:cs="Tahoma"/>
                <w:color w:val="000000"/>
                <w:sz w:val="21"/>
                <w:szCs w:val="21"/>
              </w:rPr>
              <m:t>B</m:t>
            </m:r>
          </m:e>
          <m:sub>
            <m:r>
              <w:rPr>
                <w:rFonts w:ascii="Cambria Math" w:hAnsi="Cambria Math" w:cs="Tahoma"/>
                <w:color w:val="000000"/>
                <w:sz w:val="21"/>
                <w:szCs w:val="21"/>
              </w:rPr>
              <m:t>0</m:t>
            </m:r>
          </m:sub>
        </m:sSub>
        <m:r>
          <m:rPr>
            <m:sty m:val="p"/>
          </m:rPr>
          <w:rPr>
            <w:rFonts w:ascii="Cambria Math" w:hAnsi="Cambria Math" w:cs="Tahoma"/>
            <w:color w:val="000000"/>
            <w:sz w:val="21"/>
            <w:szCs w:val="21"/>
          </w:rPr>
          <m:t>+</m:t>
        </m:r>
        <m:sSub>
          <m:sSubPr>
            <m:ctrlPr>
              <w:rPr>
                <w:rFonts w:ascii="Cambria Math" w:hAnsi="Cambria Math" w:cs="Tahoma"/>
                <w:color w:val="000000"/>
                <w:sz w:val="21"/>
                <w:szCs w:val="21"/>
              </w:rPr>
            </m:ctrlPr>
          </m:sSubPr>
          <m:e>
            <m:r>
              <w:rPr>
                <w:rFonts w:ascii="Cambria Math" w:hAnsi="Cambria Math" w:cs="Tahoma"/>
                <w:color w:val="000000"/>
                <w:sz w:val="21"/>
                <w:szCs w:val="21"/>
              </w:rPr>
              <m:t>B</m:t>
            </m:r>
          </m:e>
          <m:sub>
            <m:r>
              <w:rPr>
                <w:rFonts w:ascii="Cambria Math" w:hAnsi="Cambria Math" w:cs="Tahoma"/>
                <w:color w:val="000000"/>
                <w:sz w:val="21"/>
                <w:szCs w:val="21"/>
              </w:rPr>
              <m:t>x</m:t>
            </m:r>
          </m:sub>
        </m:sSub>
        <m:d>
          <m:dPr>
            <m:ctrlPr>
              <w:rPr>
                <w:rFonts w:ascii="Cambria Math" w:hAnsi="Cambria Math" w:cs="Tahoma"/>
                <w:color w:val="000000"/>
                <w:sz w:val="21"/>
                <w:szCs w:val="21"/>
              </w:rPr>
            </m:ctrlPr>
          </m:dPr>
          <m:e>
            <m:sSub>
              <m:sSubPr>
                <m:ctrlPr>
                  <w:rPr>
                    <w:rFonts w:ascii="Cambria Math" w:hAnsi="Cambria Math" w:cs="Tahoma"/>
                    <w:color w:val="000000"/>
                    <w:sz w:val="21"/>
                    <w:szCs w:val="21"/>
                  </w:rPr>
                </m:ctrlPr>
              </m:sSubPr>
              <m:e>
                <m:r>
                  <w:rPr>
                    <w:rFonts w:ascii="Cambria Math" w:hAnsi="Cambria Math" w:cs="Tahoma"/>
                    <w:color w:val="000000"/>
                    <w:sz w:val="21"/>
                    <w:szCs w:val="21"/>
                  </w:rPr>
                  <m:t>x</m:t>
                </m:r>
              </m:e>
              <m:sub>
                <m:r>
                  <w:rPr>
                    <w:rFonts w:ascii="Cambria Math" w:hAnsi="Cambria Math" w:cs="Tahoma"/>
                    <w:color w:val="000000"/>
                    <w:sz w:val="21"/>
                    <w:szCs w:val="21"/>
                  </w:rPr>
                  <m:t>i</m:t>
                </m:r>
              </m:sub>
            </m:sSub>
            <m:r>
              <m:rPr>
                <m:sty m:val="p"/>
              </m:rPr>
              <w:rPr>
                <w:rFonts w:ascii="Cambria Math" w:hAnsi="Cambria Math" w:cs="Tahoma"/>
                <w:color w:val="000000"/>
                <w:sz w:val="21"/>
                <w:szCs w:val="21"/>
              </w:rPr>
              <m:t>-</m:t>
            </m:r>
            <m:sSub>
              <m:sSubPr>
                <m:ctrlPr>
                  <w:rPr>
                    <w:rFonts w:ascii="Cambria Math" w:hAnsi="Cambria Math" w:cs="Tahoma"/>
                    <w:color w:val="000000"/>
                    <w:sz w:val="21"/>
                    <w:szCs w:val="21"/>
                  </w:rPr>
                </m:ctrlPr>
              </m:sSubPr>
              <m:e>
                <m:r>
                  <w:rPr>
                    <w:rFonts w:ascii="Cambria Math" w:hAnsi="Cambria Math" w:cs="Tahoma"/>
                    <w:color w:val="000000"/>
                    <w:sz w:val="21"/>
                    <w:szCs w:val="21"/>
                  </w:rPr>
                  <m:t>x</m:t>
                </m:r>
              </m:e>
              <m:sub>
                <m:r>
                  <m:rPr>
                    <m:sty m:val="p"/>
                  </m:rPr>
                  <w:rPr>
                    <w:rFonts w:ascii="Cambria Math" w:hAnsi="Cambria Math" w:cs="Tahoma"/>
                    <w:color w:val="000000"/>
                    <w:sz w:val="21"/>
                    <w:szCs w:val="21"/>
                  </w:rPr>
                  <m:t>0</m:t>
                </m:r>
              </m:sub>
            </m:sSub>
          </m:e>
        </m:d>
        <m:r>
          <m:rPr>
            <m:sty m:val="p"/>
          </m:rPr>
          <w:rPr>
            <w:rFonts w:ascii="Cambria Math" w:hAnsi="Cambria Math" w:cs="Tahoma"/>
            <w:color w:val="000000"/>
            <w:sz w:val="21"/>
            <w:szCs w:val="21"/>
          </w:rPr>
          <m:t>+</m:t>
        </m:r>
        <m:sSub>
          <m:sSubPr>
            <m:ctrlPr>
              <w:rPr>
                <w:rFonts w:ascii="Cambria Math" w:hAnsi="Cambria Math" w:cs="Tahoma"/>
                <w:color w:val="000000"/>
                <w:sz w:val="21"/>
                <w:szCs w:val="21"/>
              </w:rPr>
            </m:ctrlPr>
          </m:sSubPr>
          <m:e>
            <m:r>
              <w:rPr>
                <w:rFonts w:ascii="Cambria Math" w:hAnsi="Cambria Math" w:cs="Tahoma"/>
                <w:color w:val="000000"/>
                <w:sz w:val="21"/>
                <w:szCs w:val="21"/>
              </w:rPr>
              <m:t>B</m:t>
            </m:r>
          </m:e>
          <m:sub>
            <m:r>
              <w:rPr>
                <w:rFonts w:ascii="Cambria Math" w:hAnsi="Cambria Math" w:cs="Tahoma"/>
                <w:color w:val="000000"/>
                <w:sz w:val="21"/>
                <w:szCs w:val="21"/>
              </w:rPr>
              <m:t>y</m:t>
            </m:r>
          </m:sub>
        </m:sSub>
        <m:r>
          <m:rPr>
            <m:sty m:val="p"/>
          </m:rPr>
          <w:rPr>
            <w:rFonts w:ascii="Cambria Math" w:hAnsi="Cambria Math" w:cs="Tahoma"/>
            <w:color w:val="000000"/>
            <w:sz w:val="21"/>
            <w:szCs w:val="21"/>
          </w:rPr>
          <m:t>(</m:t>
        </m:r>
        <m:sSub>
          <m:sSubPr>
            <m:ctrlPr>
              <w:rPr>
                <w:rFonts w:ascii="Cambria Math" w:hAnsi="Cambria Math" w:cs="Tahoma"/>
                <w:color w:val="000000"/>
                <w:sz w:val="21"/>
                <w:szCs w:val="21"/>
              </w:rPr>
            </m:ctrlPr>
          </m:sSubPr>
          <m:e>
            <m:r>
              <w:rPr>
                <w:rFonts w:ascii="Cambria Math" w:hAnsi="Cambria Math" w:cs="Tahoma"/>
                <w:color w:val="000000"/>
                <w:sz w:val="21"/>
                <w:szCs w:val="21"/>
              </w:rPr>
              <m:t>y</m:t>
            </m:r>
          </m:e>
          <m:sub>
            <m:r>
              <w:rPr>
                <w:rFonts w:ascii="Cambria Math" w:hAnsi="Cambria Math" w:cs="Tahoma"/>
                <w:color w:val="000000"/>
                <w:sz w:val="21"/>
                <w:szCs w:val="21"/>
              </w:rPr>
              <m:t>i</m:t>
            </m:r>
          </m:sub>
        </m:sSub>
        <m:r>
          <m:rPr>
            <m:sty m:val="p"/>
          </m:rPr>
          <w:rPr>
            <w:rFonts w:ascii="Cambria Math" w:hAnsi="Cambria Math" w:cs="Tahoma"/>
            <w:color w:val="000000"/>
            <w:sz w:val="21"/>
            <w:szCs w:val="21"/>
          </w:rPr>
          <m:t>-</m:t>
        </m:r>
        <m:sSub>
          <m:sSubPr>
            <m:ctrlPr>
              <w:rPr>
                <w:rFonts w:ascii="Cambria Math" w:hAnsi="Cambria Math" w:cs="Tahoma"/>
                <w:color w:val="000000"/>
                <w:sz w:val="21"/>
                <w:szCs w:val="21"/>
              </w:rPr>
            </m:ctrlPr>
          </m:sSubPr>
          <m:e>
            <m:r>
              <w:rPr>
                <w:rFonts w:ascii="Cambria Math" w:hAnsi="Cambria Math" w:cs="Tahoma"/>
                <w:color w:val="000000"/>
                <w:sz w:val="21"/>
                <w:szCs w:val="21"/>
              </w:rPr>
              <m:t>y</m:t>
            </m:r>
          </m:e>
          <m:sub>
            <m:r>
              <m:rPr>
                <m:sty m:val="p"/>
              </m:rPr>
              <w:rPr>
                <w:rFonts w:ascii="Cambria Math" w:hAnsi="Cambria Math" w:cs="Tahoma"/>
                <w:color w:val="000000"/>
                <w:sz w:val="21"/>
                <w:szCs w:val="21"/>
              </w:rPr>
              <m:t>0</m:t>
            </m:r>
          </m:sub>
        </m:sSub>
        <m:r>
          <m:rPr>
            <m:sty m:val="p"/>
          </m:rPr>
          <w:rPr>
            <w:rFonts w:ascii="Cambria Math" w:hAnsi="Cambria Math" w:cs="Tahoma"/>
            <w:color w:val="000000"/>
            <w:sz w:val="21"/>
            <w:szCs w:val="21"/>
          </w:rPr>
          <m:t>)</m:t>
        </m:r>
      </m:oMath>
      <w:r w:rsidR="001D5BC5" w:rsidRPr="00E61B06">
        <w:rPr>
          <w:rFonts w:ascii="Tahoma" w:hAnsi="Tahoma" w:cs="Tahoma"/>
          <w:color w:val="000000"/>
          <w:sz w:val="21"/>
          <w:szCs w:val="21"/>
        </w:rPr>
        <w:t xml:space="preserve"> </w:t>
      </w:r>
      <w:r w:rsidR="009C2649" w:rsidRPr="00E61B06">
        <w:rPr>
          <w:rFonts w:ascii="Tahoma" w:hAnsi="Tahoma" w:cs="Tahoma"/>
          <w:color w:val="000000"/>
          <w:sz w:val="21"/>
          <w:szCs w:val="21"/>
        </w:rPr>
        <w:t>can be further improved to model</w:t>
      </w:r>
      <w:r w:rsidR="001D5BC5" w:rsidRPr="00B17E4A">
        <w:rPr>
          <w:rFonts w:ascii="Tahoma" w:hAnsi="Tahoma" w:cs="Tahoma"/>
          <w:color w:val="000000"/>
          <w:sz w:val="21"/>
          <w:szCs w:val="21"/>
        </w:rPr>
        <w:t xml:space="preserve"> the full effect of external field; it can be enriched </w:t>
      </w:r>
      <w:r w:rsidR="00256BC4">
        <w:rPr>
          <w:rFonts w:ascii="Tahoma" w:hAnsi="Tahoma" w:cs="Tahoma"/>
          <w:color w:val="000000"/>
          <w:sz w:val="21"/>
          <w:szCs w:val="21"/>
        </w:rPr>
        <w:t>by linking</w:t>
      </w:r>
      <w:r w:rsidR="001D5BC5" w:rsidRPr="00B17E4A">
        <w:rPr>
          <w:rFonts w:ascii="Tahoma" w:hAnsi="Tahoma" w:cs="Tahoma"/>
          <w:color w:val="000000"/>
          <w:sz w:val="21"/>
          <w:szCs w:val="21"/>
        </w:rPr>
        <w:t xml:space="preserve"> to actual geographical and environmental factors to enhance the power of the Ising model in future</w:t>
      </w:r>
      <w:r w:rsidR="009C2649">
        <w:rPr>
          <w:rFonts w:ascii="Tahoma" w:hAnsi="Tahoma" w:cs="Tahoma"/>
          <w:color w:val="000000"/>
          <w:sz w:val="21"/>
          <w:szCs w:val="21"/>
        </w:rPr>
        <w:t xml:space="preserve"> research</w:t>
      </w:r>
      <w:r w:rsidR="001D5BC5" w:rsidRPr="00B17E4A">
        <w:rPr>
          <w:rFonts w:ascii="Tahoma" w:hAnsi="Tahoma" w:cs="Tahoma"/>
          <w:color w:val="000000"/>
          <w:sz w:val="21"/>
          <w:szCs w:val="21"/>
        </w:rPr>
        <w:t>.</w:t>
      </w:r>
    </w:p>
    <w:p w14:paraId="34D07AF2" w14:textId="2005F82C" w:rsidR="00D20DE8" w:rsidRDefault="002D2769">
      <w:pPr>
        <w:rPr>
          <w:rFonts w:ascii="Tahoma" w:hAnsi="Tahoma" w:cs="Tahoma"/>
          <w:color w:val="000000"/>
          <w:sz w:val="21"/>
          <w:szCs w:val="21"/>
        </w:rPr>
      </w:pPr>
      <w:r>
        <w:rPr>
          <w:rFonts w:ascii="Tahoma" w:hAnsi="Tahoma" w:cs="Tahoma"/>
          <w:noProof/>
          <w:color w:val="000000"/>
          <w:sz w:val="21"/>
          <w:szCs w:val="21"/>
        </w:rPr>
        <w:drawing>
          <wp:inline distT="0" distB="0" distL="0" distR="0" wp14:anchorId="4B910062" wp14:editId="2483DB99">
            <wp:extent cx="4284536" cy="2538374"/>
            <wp:effectExtent l="0" t="0" r="1905" b="0"/>
            <wp:docPr id="597446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319517" cy="2559098"/>
                    </a:xfrm>
                    <a:prstGeom prst="rect">
                      <a:avLst/>
                    </a:prstGeom>
                    <a:noFill/>
                  </pic:spPr>
                </pic:pic>
              </a:graphicData>
            </a:graphic>
          </wp:inline>
        </w:drawing>
      </w:r>
    </w:p>
    <w:p w14:paraId="10BD531C" w14:textId="77777777" w:rsidR="002A6A98" w:rsidRDefault="002A6A98">
      <w:pPr>
        <w:rPr>
          <w:rFonts w:ascii="Tahoma" w:hAnsi="Tahoma" w:cs="Tahoma"/>
          <w:color w:val="000000"/>
          <w:sz w:val="21"/>
          <w:szCs w:val="21"/>
        </w:rPr>
      </w:pPr>
    </w:p>
    <w:p w14:paraId="1901730D" w14:textId="6E24B193" w:rsidR="00650DBF" w:rsidRPr="00C92307" w:rsidRDefault="009E3633">
      <w:pPr>
        <w:rPr>
          <w:rFonts w:ascii="Tahoma" w:hAnsi="Tahoma" w:cs="Tahoma"/>
          <w:color w:val="000000"/>
          <w:sz w:val="21"/>
          <w:szCs w:val="21"/>
          <w:u w:val="single"/>
          <w:shd w:val="clear" w:color="auto" w:fill="FFFFFF"/>
        </w:rPr>
      </w:pPr>
      <w:r>
        <w:rPr>
          <w:rFonts w:ascii="Tahoma" w:hAnsi="Tahoma" w:cs="Tahoma"/>
          <w:color w:val="000000"/>
          <w:sz w:val="21"/>
          <w:szCs w:val="21"/>
        </w:rPr>
        <w:br/>
      </w:r>
      <w:r w:rsidRPr="00C92307">
        <w:rPr>
          <w:rFonts w:ascii="Tahoma" w:hAnsi="Tahoma" w:cs="Tahoma"/>
          <w:color w:val="000000"/>
          <w:sz w:val="21"/>
          <w:szCs w:val="21"/>
          <w:u w:val="single"/>
          <w:shd w:val="clear" w:color="auto" w:fill="FFFFFF"/>
        </w:rPr>
        <w:t>2. It would be useful to discuss the critical temperature for this version of the IM and whether the estimated IM temperature is below or above this critical temperature. This will provide valuable insights into the role of environmental noise on the time evolution of Arctic sea ice.</w:t>
      </w:r>
    </w:p>
    <w:p w14:paraId="4EAFA503" w14:textId="3F3DF68C" w:rsidR="00B214B9" w:rsidRDefault="00B214B9">
      <w:pPr>
        <w:rPr>
          <w:rFonts w:ascii="Tahoma" w:hAnsi="Tahoma" w:cs="Tahoma"/>
          <w:color w:val="000000"/>
          <w:sz w:val="21"/>
          <w:szCs w:val="21"/>
          <w:shd w:val="clear" w:color="auto" w:fill="FFFFFF"/>
        </w:rPr>
      </w:pPr>
      <w:r>
        <w:rPr>
          <w:rFonts w:ascii="Tahoma" w:hAnsi="Tahoma" w:cs="Tahoma"/>
          <w:color w:val="000000"/>
          <w:sz w:val="21"/>
          <w:szCs w:val="21"/>
          <w:shd w:val="clear" w:color="auto" w:fill="FFFFFF"/>
        </w:rPr>
        <w:t xml:space="preserve">EW: </w:t>
      </w:r>
      <w:r w:rsidR="009C2649">
        <w:rPr>
          <w:rFonts w:ascii="Tahoma" w:hAnsi="Tahoma" w:cs="Tahoma"/>
          <w:color w:val="000000"/>
          <w:sz w:val="21"/>
          <w:szCs w:val="21"/>
          <w:shd w:val="clear" w:color="auto" w:fill="FFFFFF"/>
        </w:rPr>
        <w:t xml:space="preserve">We agree that </w:t>
      </w:r>
      <w:r>
        <w:rPr>
          <w:rFonts w:ascii="Tahoma" w:hAnsi="Tahoma" w:cs="Tahoma"/>
          <w:color w:val="000000"/>
          <w:sz w:val="21"/>
          <w:szCs w:val="21"/>
          <w:shd w:val="clear" w:color="auto" w:fill="FFFFFF"/>
        </w:rPr>
        <w:t xml:space="preserve">critical IM temperature will provide valuable insights </w:t>
      </w:r>
      <w:r w:rsidR="008605F5">
        <w:rPr>
          <w:rFonts w:ascii="Tahoma" w:hAnsi="Tahoma" w:cs="Tahoma"/>
          <w:color w:val="000000"/>
          <w:sz w:val="21"/>
          <w:szCs w:val="21"/>
          <w:shd w:val="clear" w:color="auto" w:fill="FFFFFF"/>
        </w:rPr>
        <w:t xml:space="preserve">on </w:t>
      </w:r>
      <w:r w:rsidR="009C2649">
        <w:rPr>
          <w:rFonts w:ascii="Tahoma" w:hAnsi="Tahoma" w:cs="Tahoma"/>
          <w:color w:val="000000"/>
          <w:sz w:val="21"/>
          <w:szCs w:val="21"/>
          <w:shd w:val="clear" w:color="auto" w:fill="FFFFFF"/>
        </w:rPr>
        <w:t xml:space="preserve">the </w:t>
      </w:r>
      <w:r w:rsidR="008605F5">
        <w:rPr>
          <w:rFonts w:ascii="Tahoma" w:hAnsi="Tahoma" w:cs="Tahoma"/>
          <w:color w:val="000000"/>
          <w:sz w:val="21"/>
          <w:szCs w:val="21"/>
          <w:shd w:val="clear" w:color="auto" w:fill="FFFFFF"/>
        </w:rPr>
        <w:t xml:space="preserve">environmental noise to the sea ice evolution. </w:t>
      </w:r>
      <w:r w:rsidR="00FB3D6C">
        <w:rPr>
          <w:rFonts w:ascii="Tahoma" w:hAnsi="Tahoma" w:cs="Tahoma"/>
          <w:color w:val="000000"/>
          <w:sz w:val="21"/>
          <w:szCs w:val="21"/>
          <w:shd w:val="clear" w:color="auto" w:fill="FFFFFF"/>
        </w:rPr>
        <w:t xml:space="preserve">Based on our current study, </w:t>
      </w:r>
      <w:r w:rsidR="00492C9A">
        <w:rPr>
          <w:rFonts w:ascii="Tahoma" w:hAnsi="Tahoma" w:cs="Tahoma"/>
          <w:color w:val="000000"/>
          <w:sz w:val="21"/>
          <w:szCs w:val="21"/>
          <w:shd w:val="clear" w:color="auto" w:fill="FFFFFF"/>
        </w:rPr>
        <w:t>we are not equipped to</w:t>
      </w:r>
      <w:r w:rsidR="00FB3D6C">
        <w:rPr>
          <w:rFonts w:ascii="Tahoma" w:hAnsi="Tahoma" w:cs="Tahoma"/>
          <w:color w:val="000000"/>
          <w:sz w:val="21"/>
          <w:szCs w:val="21"/>
          <w:shd w:val="clear" w:color="auto" w:fill="FFFFFF"/>
        </w:rPr>
        <w:t xml:space="preserve"> answer whether the estimated IM temperature is below or above the critical temperature. The critical temperature is </w:t>
      </w:r>
      <w:r>
        <w:rPr>
          <w:rFonts w:ascii="Tahoma" w:hAnsi="Tahoma" w:cs="Tahoma"/>
          <w:color w:val="000000"/>
          <w:sz w:val="21"/>
          <w:szCs w:val="21"/>
          <w:shd w:val="clear" w:color="auto" w:fill="FFFFFF"/>
        </w:rPr>
        <w:t xml:space="preserve">out of scope for this </w:t>
      </w:r>
      <w:r w:rsidR="00FB3D6C">
        <w:rPr>
          <w:rFonts w:ascii="Tahoma" w:hAnsi="Tahoma" w:cs="Tahoma"/>
          <w:color w:val="000000"/>
          <w:sz w:val="21"/>
          <w:szCs w:val="21"/>
          <w:shd w:val="clear" w:color="auto" w:fill="FFFFFF"/>
        </w:rPr>
        <w:t>research paper</w:t>
      </w:r>
      <w:r w:rsidR="009C2649">
        <w:rPr>
          <w:rFonts w:ascii="Tahoma" w:hAnsi="Tahoma" w:cs="Tahoma"/>
          <w:color w:val="000000"/>
          <w:sz w:val="21"/>
          <w:szCs w:val="21"/>
          <w:shd w:val="clear" w:color="auto" w:fill="FFFFFF"/>
        </w:rPr>
        <w:t xml:space="preserve"> </w:t>
      </w:r>
      <w:r w:rsidR="008605F5">
        <w:rPr>
          <w:rFonts w:ascii="Tahoma" w:hAnsi="Tahoma" w:cs="Tahoma"/>
          <w:color w:val="000000"/>
          <w:sz w:val="21"/>
          <w:szCs w:val="21"/>
          <w:shd w:val="clear" w:color="auto" w:fill="FFFFFF"/>
        </w:rPr>
        <w:t xml:space="preserve">which focuses on kinetic </w:t>
      </w:r>
      <w:r w:rsidR="001A0310">
        <w:rPr>
          <w:rFonts w:ascii="Tahoma" w:hAnsi="Tahoma" w:cs="Tahoma"/>
          <w:color w:val="000000"/>
          <w:sz w:val="21"/>
          <w:szCs w:val="21"/>
          <w:shd w:val="clear" w:color="auto" w:fill="FFFFFF"/>
        </w:rPr>
        <w:t xml:space="preserve">non-equilibrium </w:t>
      </w:r>
      <w:r w:rsidR="008605F5">
        <w:rPr>
          <w:rFonts w:ascii="Tahoma" w:hAnsi="Tahoma" w:cs="Tahoma"/>
          <w:color w:val="000000"/>
          <w:sz w:val="21"/>
          <w:szCs w:val="21"/>
          <w:shd w:val="clear" w:color="auto" w:fill="FFFFFF"/>
        </w:rPr>
        <w:t xml:space="preserve">evolution only. </w:t>
      </w:r>
      <w:r w:rsidR="00492C9A">
        <w:rPr>
          <w:rFonts w:ascii="Tahoma" w:hAnsi="Tahoma" w:cs="Tahoma"/>
          <w:color w:val="000000"/>
          <w:sz w:val="21"/>
          <w:szCs w:val="21"/>
          <w:shd w:val="clear" w:color="auto" w:fill="FFFFFF"/>
        </w:rPr>
        <w:t>However</w:t>
      </w:r>
      <w:r w:rsidR="008605F5">
        <w:rPr>
          <w:rFonts w:ascii="Tahoma" w:hAnsi="Tahoma" w:cs="Tahoma"/>
          <w:color w:val="000000"/>
          <w:sz w:val="21"/>
          <w:szCs w:val="21"/>
          <w:shd w:val="clear" w:color="auto" w:fill="FFFFFF"/>
        </w:rPr>
        <w:t>, critical temperature</w:t>
      </w:r>
      <w:r w:rsidR="00492C9A">
        <w:rPr>
          <w:rFonts w:ascii="Tahoma" w:hAnsi="Tahoma" w:cs="Tahoma"/>
          <w:color w:val="000000"/>
          <w:sz w:val="21"/>
          <w:szCs w:val="21"/>
          <w:shd w:val="clear" w:color="auto" w:fill="FFFFFF"/>
        </w:rPr>
        <w:t xml:space="preserve"> and phase diagrams</w:t>
      </w:r>
      <w:r w:rsidR="008605F5">
        <w:rPr>
          <w:rFonts w:ascii="Tahoma" w:hAnsi="Tahoma" w:cs="Tahoma"/>
          <w:color w:val="000000"/>
          <w:sz w:val="21"/>
          <w:szCs w:val="21"/>
          <w:shd w:val="clear" w:color="auto" w:fill="FFFFFF"/>
        </w:rPr>
        <w:t xml:space="preserve"> of a 2D Ising lattice with continuous spin value </w:t>
      </w:r>
      <w:r w:rsidR="00492C9A">
        <w:rPr>
          <w:rFonts w:ascii="Tahoma" w:hAnsi="Tahoma" w:cs="Tahoma"/>
          <w:color w:val="000000"/>
          <w:sz w:val="21"/>
          <w:szCs w:val="21"/>
          <w:shd w:val="clear" w:color="auto" w:fill="FFFFFF"/>
        </w:rPr>
        <w:t>are</w:t>
      </w:r>
      <w:r w:rsidR="008605F5">
        <w:rPr>
          <w:rFonts w:ascii="Tahoma" w:hAnsi="Tahoma" w:cs="Tahoma"/>
          <w:color w:val="000000"/>
          <w:sz w:val="21"/>
          <w:szCs w:val="21"/>
          <w:shd w:val="clear" w:color="auto" w:fill="FFFFFF"/>
        </w:rPr>
        <w:t xml:space="preserve"> very </w:t>
      </w:r>
      <w:r w:rsidR="008605F5">
        <w:rPr>
          <w:rFonts w:ascii="Tahoma" w:hAnsi="Tahoma" w:cs="Tahoma"/>
          <w:color w:val="000000"/>
          <w:sz w:val="21"/>
          <w:szCs w:val="21"/>
          <w:shd w:val="clear" w:color="auto" w:fill="FFFFFF"/>
        </w:rPr>
        <w:lastRenderedPageBreak/>
        <w:t>interesting</w:t>
      </w:r>
      <w:r w:rsidR="00492C9A">
        <w:rPr>
          <w:rFonts w:ascii="Tahoma" w:hAnsi="Tahoma" w:cs="Tahoma"/>
          <w:color w:val="000000"/>
          <w:sz w:val="21"/>
          <w:szCs w:val="21"/>
          <w:shd w:val="clear" w:color="auto" w:fill="FFFFFF"/>
        </w:rPr>
        <w:t xml:space="preserve"> from both theoretical</w:t>
      </w:r>
      <w:r w:rsidR="00FB3D6C">
        <w:rPr>
          <w:rFonts w:ascii="Tahoma" w:hAnsi="Tahoma" w:cs="Tahoma"/>
          <w:color w:val="000000"/>
          <w:sz w:val="21"/>
          <w:szCs w:val="21"/>
          <w:shd w:val="clear" w:color="auto" w:fill="FFFFFF"/>
        </w:rPr>
        <w:t xml:space="preserve"> and computational </w:t>
      </w:r>
      <w:r w:rsidR="00492C9A">
        <w:rPr>
          <w:rFonts w:ascii="Tahoma" w:hAnsi="Tahoma" w:cs="Tahoma"/>
          <w:color w:val="000000"/>
          <w:sz w:val="21"/>
          <w:szCs w:val="21"/>
          <w:shd w:val="clear" w:color="auto" w:fill="FFFFFF"/>
        </w:rPr>
        <w:t>perspective</w:t>
      </w:r>
      <w:r w:rsidR="009C2649">
        <w:rPr>
          <w:rFonts w:ascii="Tahoma" w:hAnsi="Tahoma" w:cs="Tahoma"/>
          <w:color w:val="000000"/>
          <w:sz w:val="21"/>
          <w:szCs w:val="21"/>
          <w:shd w:val="clear" w:color="auto" w:fill="FFFFFF"/>
        </w:rPr>
        <w:t>s</w:t>
      </w:r>
      <w:r w:rsidR="00FB3D6C">
        <w:rPr>
          <w:rFonts w:ascii="Tahoma" w:hAnsi="Tahoma" w:cs="Tahoma"/>
          <w:color w:val="000000"/>
          <w:sz w:val="21"/>
          <w:szCs w:val="21"/>
          <w:shd w:val="clear" w:color="auto" w:fill="FFFFFF"/>
        </w:rPr>
        <w:t xml:space="preserve">. </w:t>
      </w:r>
      <w:r w:rsidR="00110A4A">
        <w:rPr>
          <w:rFonts w:ascii="Tahoma" w:hAnsi="Tahoma" w:cs="Tahoma"/>
          <w:color w:val="000000"/>
          <w:sz w:val="21"/>
          <w:szCs w:val="21"/>
          <w:shd w:val="clear" w:color="auto" w:fill="FFFFFF"/>
        </w:rPr>
        <w:t>Some</w:t>
      </w:r>
      <w:r w:rsidR="00492C9A">
        <w:rPr>
          <w:rFonts w:ascii="Tahoma" w:hAnsi="Tahoma" w:cs="Tahoma"/>
          <w:color w:val="000000"/>
          <w:sz w:val="21"/>
          <w:szCs w:val="21"/>
          <w:shd w:val="clear" w:color="auto" w:fill="FFFFFF"/>
        </w:rPr>
        <w:t xml:space="preserve"> </w:t>
      </w:r>
      <w:r w:rsidR="003320B8">
        <w:rPr>
          <w:rFonts w:ascii="Tahoma" w:hAnsi="Tahoma" w:cs="Tahoma"/>
          <w:color w:val="000000"/>
          <w:sz w:val="21"/>
          <w:szCs w:val="21"/>
          <w:shd w:val="clear" w:color="auto" w:fill="FFFFFF"/>
        </w:rPr>
        <w:t>studies</w:t>
      </w:r>
      <w:r w:rsidR="00492C9A">
        <w:rPr>
          <w:rFonts w:ascii="Tahoma" w:hAnsi="Tahoma" w:cs="Tahoma"/>
          <w:color w:val="000000"/>
          <w:sz w:val="21"/>
          <w:szCs w:val="21"/>
          <w:shd w:val="clear" w:color="auto" w:fill="FFFFFF"/>
        </w:rPr>
        <w:t xml:space="preserve"> have</w:t>
      </w:r>
      <w:r w:rsidR="00110A4A">
        <w:rPr>
          <w:rFonts w:ascii="Tahoma" w:hAnsi="Tahoma" w:cs="Tahoma"/>
          <w:color w:val="000000"/>
          <w:sz w:val="21"/>
          <w:szCs w:val="21"/>
          <w:shd w:val="clear" w:color="auto" w:fill="FFFFFF"/>
        </w:rPr>
        <w:t xml:space="preserve"> found </w:t>
      </w:r>
      <w:r w:rsidR="00850ED7">
        <w:rPr>
          <w:rFonts w:ascii="Tahoma" w:hAnsi="Tahoma" w:cs="Tahoma"/>
          <w:color w:val="000000"/>
          <w:sz w:val="21"/>
          <w:szCs w:val="21"/>
          <w:shd w:val="clear" w:color="auto" w:fill="FFFFFF"/>
        </w:rPr>
        <w:t>richer</w:t>
      </w:r>
      <w:r w:rsidR="00110A4A">
        <w:rPr>
          <w:rFonts w:ascii="Tahoma" w:hAnsi="Tahoma" w:cs="Tahoma"/>
          <w:color w:val="000000"/>
          <w:sz w:val="21"/>
          <w:szCs w:val="21"/>
          <w:shd w:val="clear" w:color="auto" w:fill="FFFFFF"/>
        </w:rPr>
        <w:t xml:space="preserve"> phase diagrams and second order phase transitions for certain types of continuous spin IM, including ref [36] by Bayong E. and Diep, H.T.</w:t>
      </w:r>
      <w:r w:rsidR="000A301D">
        <w:rPr>
          <w:rFonts w:ascii="Tahoma" w:hAnsi="Tahoma" w:cs="Tahoma"/>
          <w:color w:val="000000"/>
          <w:sz w:val="21"/>
          <w:szCs w:val="21"/>
          <w:shd w:val="clear" w:color="auto" w:fill="FFFFFF"/>
        </w:rPr>
        <w:t xml:space="preserve"> and</w:t>
      </w:r>
      <w:r w:rsidR="00110A4A">
        <w:rPr>
          <w:rFonts w:ascii="Tahoma" w:hAnsi="Tahoma" w:cs="Tahoma"/>
          <w:color w:val="000000"/>
          <w:sz w:val="21"/>
          <w:szCs w:val="21"/>
          <w:shd w:val="clear" w:color="auto" w:fill="FFFFFF"/>
        </w:rPr>
        <w:t xml:space="preserve"> [41] by </w:t>
      </w:r>
      <w:proofErr w:type="spellStart"/>
      <w:r w:rsidR="001D43F6">
        <w:rPr>
          <w:rFonts w:ascii="Tahoma" w:hAnsi="Tahoma" w:cs="Tahoma"/>
          <w:color w:val="000000"/>
          <w:sz w:val="21"/>
          <w:szCs w:val="21"/>
          <w:shd w:val="clear" w:color="auto" w:fill="FFFFFF"/>
        </w:rPr>
        <w:t>Krasnytska</w:t>
      </w:r>
      <w:proofErr w:type="spellEnd"/>
      <w:r w:rsidR="001D43F6">
        <w:rPr>
          <w:rFonts w:ascii="Tahoma" w:hAnsi="Tahoma" w:cs="Tahoma"/>
          <w:color w:val="000000"/>
          <w:sz w:val="21"/>
          <w:szCs w:val="21"/>
          <w:shd w:val="clear" w:color="auto" w:fill="FFFFFF"/>
        </w:rPr>
        <w:t>, M. et al.</w:t>
      </w:r>
      <w:r w:rsidR="00110A4A">
        <w:rPr>
          <w:rFonts w:ascii="Tahoma" w:hAnsi="Tahoma" w:cs="Tahoma"/>
          <w:color w:val="000000"/>
          <w:sz w:val="21"/>
          <w:szCs w:val="21"/>
          <w:shd w:val="clear" w:color="auto" w:fill="FFFFFF"/>
        </w:rPr>
        <w:t xml:space="preserve"> </w:t>
      </w:r>
      <w:r w:rsidR="00492C9A">
        <w:rPr>
          <w:rFonts w:ascii="Tahoma" w:hAnsi="Tahoma" w:cs="Tahoma"/>
          <w:color w:val="000000"/>
          <w:sz w:val="21"/>
          <w:szCs w:val="21"/>
          <w:shd w:val="clear" w:color="auto" w:fill="FFFFFF"/>
        </w:rPr>
        <w:t xml:space="preserve"> </w:t>
      </w:r>
      <w:r w:rsidR="001A0310">
        <w:rPr>
          <w:rFonts w:ascii="Tahoma" w:hAnsi="Tahoma" w:cs="Tahoma"/>
          <w:color w:val="000000"/>
          <w:sz w:val="21"/>
          <w:szCs w:val="21"/>
          <w:shd w:val="clear" w:color="auto" w:fill="FFFFFF"/>
        </w:rPr>
        <w:t>We can</w:t>
      </w:r>
      <w:r w:rsidR="000A301D">
        <w:rPr>
          <w:rFonts w:ascii="Tahoma" w:hAnsi="Tahoma" w:cs="Tahoma"/>
          <w:color w:val="000000"/>
          <w:sz w:val="21"/>
          <w:szCs w:val="21"/>
          <w:shd w:val="clear" w:color="auto" w:fill="FFFFFF"/>
        </w:rPr>
        <w:t xml:space="preserve"> </w:t>
      </w:r>
      <w:r w:rsidR="00FB3D6C">
        <w:rPr>
          <w:rFonts w:ascii="Tahoma" w:hAnsi="Tahoma" w:cs="Tahoma"/>
          <w:color w:val="000000"/>
          <w:sz w:val="21"/>
          <w:szCs w:val="21"/>
          <w:shd w:val="clear" w:color="auto" w:fill="FFFFFF"/>
        </w:rPr>
        <w:t xml:space="preserve">explore </w:t>
      </w:r>
      <w:r w:rsidR="000A301D">
        <w:rPr>
          <w:rFonts w:ascii="Tahoma" w:hAnsi="Tahoma" w:cs="Tahoma"/>
          <w:color w:val="000000"/>
          <w:sz w:val="21"/>
          <w:szCs w:val="21"/>
          <w:shd w:val="clear" w:color="auto" w:fill="FFFFFF"/>
        </w:rPr>
        <w:t xml:space="preserve">along this direction in future related </w:t>
      </w:r>
      <w:r w:rsidR="00FB3D6C">
        <w:rPr>
          <w:rFonts w:ascii="Tahoma" w:hAnsi="Tahoma" w:cs="Tahoma"/>
          <w:color w:val="000000"/>
          <w:sz w:val="21"/>
          <w:szCs w:val="21"/>
          <w:shd w:val="clear" w:color="auto" w:fill="FFFFFF"/>
        </w:rPr>
        <w:t>research</w:t>
      </w:r>
      <w:r w:rsidR="000A301D">
        <w:rPr>
          <w:rFonts w:ascii="Tahoma" w:hAnsi="Tahoma" w:cs="Tahoma"/>
          <w:color w:val="000000"/>
          <w:sz w:val="21"/>
          <w:szCs w:val="21"/>
          <w:shd w:val="clear" w:color="auto" w:fill="FFFFFF"/>
        </w:rPr>
        <w:t>.</w:t>
      </w:r>
      <w:r w:rsidR="008605F5">
        <w:rPr>
          <w:rFonts w:ascii="Tahoma" w:hAnsi="Tahoma" w:cs="Tahoma"/>
          <w:color w:val="000000"/>
          <w:sz w:val="21"/>
          <w:szCs w:val="21"/>
          <w:shd w:val="clear" w:color="auto" w:fill="FFFFFF"/>
        </w:rPr>
        <w:t xml:space="preserve"> </w:t>
      </w:r>
    </w:p>
    <w:p w14:paraId="6A91EE03" w14:textId="77777777" w:rsidR="009E3633" w:rsidRDefault="009E3633">
      <w:pPr>
        <w:rPr>
          <w:rFonts w:ascii="Tahoma" w:hAnsi="Tahoma" w:cs="Tahoma"/>
          <w:color w:val="000000"/>
          <w:sz w:val="21"/>
          <w:szCs w:val="21"/>
          <w:shd w:val="clear" w:color="auto" w:fill="FFFFFF"/>
        </w:rPr>
      </w:pPr>
    </w:p>
    <w:p w14:paraId="54629FB2" w14:textId="77777777" w:rsidR="00D20DE8" w:rsidRDefault="00D20DE8">
      <w:pPr>
        <w:rPr>
          <w:rFonts w:ascii="Tahoma" w:hAnsi="Tahoma" w:cs="Tahoma"/>
          <w:color w:val="000000"/>
          <w:sz w:val="21"/>
          <w:szCs w:val="21"/>
          <w:shd w:val="clear" w:color="auto" w:fill="FFFFFF"/>
        </w:rPr>
      </w:pPr>
      <w:r>
        <w:rPr>
          <w:rFonts w:ascii="Tahoma" w:hAnsi="Tahoma" w:cs="Tahoma"/>
          <w:color w:val="000000"/>
          <w:sz w:val="21"/>
          <w:szCs w:val="21"/>
          <w:shd w:val="clear" w:color="auto" w:fill="FFFFFF"/>
        </w:rPr>
        <w:br w:type="page"/>
      </w:r>
    </w:p>
    <w:p w14:paraId="1D8BD8B5" w14:textId="7F627737" w:rsidR="00F25212" w:rsidRDefault="00F25212" w:rsidP="00B214B9">
      <w:pPr>
        <w:rPr>
          <w:rFonts w:ascii="Tahoma" w:hAnsi="Tahoma" w:cs="Tahoma"/>
          <w:b/>
          <w:bCs/>
          <w:color w:val="000000"/>
          <w:sz w:val="21"/>
          <w:szCs w:val="21"/>
          <w:shd w:val="clear" w:color="auto" w:fill="FFFFFF"/>
        </w:rPr>
      </w:pPr>
      <w:r w:rsidRPr="00F25212">
        <w:rPr>
          <w:rFonts w:ascii="Tahoma" w:hAnsi="Tahoma" w:cs="Tahoma"/>
          <w:color w:val="000000"/>
          <w:sz w:val="21"/>
          <w:szCs w:val="21"/>
          <w:shd w:val="clear" w:color="auto" w:fill="F0F0F0"/>
        </w:rPr>
        <w:lastRenderedPageBreak/>
        <w:t>Manuscript #: JAP24-AR-00699R</w:t>
      </w:r>
      <w:r>
        <w:rPr>
          <w:rFonts w:ascii="Tahoma" w:hAnsi="Tahoma" w:cs="Tahoma"/>
          <w:color w:val="000000"/>
          <w:sz w:val="21"/>
          <w:szCs w:val="21"/>
          <w:shd w:val="clear" w:color="auto" w:fill="F0F0F0"/>
        </w:rPr>
        <w:t> </w:t>
      </w:r>
    </w:p>
    <w:p w14:paraId="573FC393" w14:textId="11950920" w:rsidR="00B214B9" w:rsidRPr="003851D2" w:rsidRDefault="00B214B9" w:rsidP="00B214B9">
      <w:pPr>
        <w:rPr>
          <w:rFonts w:ascii="Tahoma" w:hAnsi="Tahoma" w:cs="Tahoma"/>
          <w:b/>
          <w:bCs/>
          <w:color w:val="000000"/>
          <w:sz w:val="21"/>
          <w:szCs w:val="21"/>
          <w:shd w:val="clear" w:color="auto" w:fill="FFFFFF"/>
        </w:rPr>
      </w:pPr>
      <w:r w:rsidRPr="003851D2">
        <w:rPr>
          <w:rFonts w:ascii="Tahoma" w:hAnsi="Tahoma" w:cs="Tahoma"/>
          <w:b/>
          <w:bCs/>
          <w:color w:val="000000"/>
          <w:sz w:val="21"/>
          <w:szCs w:val="21"/>
          <w:shd w:val="clear" w:color="auto" w:fill="FFFFFF"/>
        </w:rPr>
        <w:t xml:space="preserve">Reviewer </w:t>
      </w:r>
      <w:r w:rsidR="00150949" w:rsidRPr="003851D2">
        <w:rPr>
          <w:rFonts w:ascii="Tahoma" w:hAnsi="Tahoma" w:cs="Tahoma"/>
          <w:b/>
          <w:bCs/>
          <w:color w:val="000000"/>
          <w:sz w:val="21"/>
          <w:szCs w:val="21"/>
          <w:shd w:val="clear" w:color="auto" w:fill="FFFFFF"/>
        </w:rPr>
        <w:t>#</w:t>
      </w:r>
      <w:r w:rsidRPr="003851D2">
        <w:rPr>
          <w:rFonts w:ascii="Tahoma" w:hAnsi="Tahoma" w:cs="Tahoma"/>
          <w:b/>
          <w:bCs/>
          <w:color w:val="000000"/>
          <w:sz w:val="21"/>
          <w:szCs w:val="21"/>
          <w:shd w:val="clear" w:color="auto" w:fill="FFFFFF"/>
        </w:rPr>
        <w:t>2:</w:t>
      </w:r>
    </w:p>
    <w:p w14:paraId="6F9D3E96" w14:textId="77777777" w:rsidR="00B214B9" w:rsidRPr="00B214B9" w:rsidRDefault="00B214B9" w:rsidP="00B214B9">
      <w:pPr>
        <w:rPr>
          <w:rFonts w:ascii="Tahoma" w:hAnsi="Tahoma" w:cs="Tahoma"/>
          <w:color w:val="000000"/>
          <w:sz w:val="21"/>
          <w:szCs w:val="21"/>
          <w:shd w:val="clear" w:color="auto" w:fill="FFFFFF"/>
        </w:rPr>
      </w:pPr>
      <w:r w:rsidRPr="00B214B9">
        <w:rPr>
          <w:rFonts w:ascii="Tahoma" w:hAnsi="Tahoma" w:cs="Tahoma"/>
          <w:color w:val="000000"/>
          <w:sz w:val="21"/>
          <w:szCs w:val="21"/>
          <w:shd w:val="clear" w:color="auto" w:fill="FFFFFF"/>
        </w:rPr>
        <w:t>General Comments</w:t>
      </w:r>
    </w:p>
    <w:p w14:paraId="1998C661" w14:textId="1B344792" w:rsidR="00B214B9" w:rsidRPr="007E6A00" w:rsidRDefault="00B214B9" w:rsidP="00B214B9">
      <w:pPr>
        <w:rPr>
          <w:rFonts w:ascii="Tahoma" w:hAnsi="Tahoma" w:cs="Tahoma"/>
          <w:color w:val="000000"/>
          <w:sz w:val="21"/>
          <w:szCs w:val="21"/>
          <w:u w:val="single"/>
          <w:shd w:val="clear" w:color="auto" w:fill="FFFFFF"/>
        </w:rPr>
      </w:pPr>
      <w:r w:rsidRPr="007E6A00">
        <w:rPr>
          <w:rFonts w:ascii="Tahoma" w:hAnsi="Tahoma" w:cs="Tahoma"/>
          <w:color w:val="000000"/>
          <w:sz w:val="21"/>
          <w:szCs w:val="21"/>
          <w:u w:val="single"/>
          <w:shd w:val="clear" w:color="auto" w:fill="FFFFFF"/>
        </w:rPr>
        <w:t>This paper deals with the Ising model with continuous-valued spin configuration for modeling the Arctic</w:t>
      </w:r>
      <w:r w:rsidR="008605F5" w:rsidRPr="007E6A00">
        <w:rPr>
          <w:rFonts w:ascii="Tahoma" w:hAnsi="Tahoma" w:cs="Tahoma"/>
          <w:color w:val="000000"/>
          <w:sz w:val="21"/>
          <w:szCs w:val="21"/>
          <w:u w:val="single"/>
          <w:shd w:val="clear" w:color="auto" w:fill="FFFFFF"/>
        </w:rPr>
        <w:t xml:space="preserve"> </w:t>
      </w:r>
      <w:r w:rsidRPr="007E6A00">
        <w:rPr>
          <w:rFonts w:ascii="Tahoma" w:hAnsi="Tahoma" w:cs="Tahoma"/>
          <w:color w:val="000000"/>
          <w:sz w:val="21"/>
          <w:szCs w:val="21"/>
          <w:u w:val="single"/>
          <w:shd w:val="clear" w:color="auto" w:fill="FFFFFF"/>
        </w:rPr>
        <w:t>sea-ice concentration field. A Monte-Carlo-based optimization technique is used to find optimal parameters</w:t>
      </w:r>
      <w:r w:rsidR="008605F5" w:rsidRPr="007E6A00">
        <w:rPr>
          <w:rFonts w:ascii="Tahoma" w:hAnsi="Tahoma" w:cs="Tahoma"/>
          <w:color w:val="000000"/>
          <w:sz w:val="21"/>
          <w:szCs w:val="21"/>
          <w:u w:val="single"/>
          <w:shd w:val="clear" w:color="auto" w:fill="FFFFFF"/>
        </w:rPr>
        <w:t xml:space="preserve"> </w:t>
      </w:r>
      <w:r w:rsidRPr="007E6A00">
        <w:rPr>
          <w:rFonts w:ascii="Tahoma" w:hAnsi="Tahoma" w:cs="Tahoma"/>
          <w:color w:val="000000"/>
          <w:sz w:val="21"/>
          <w:szCs w:val="21"/>
          <w:u w:val="single"/>
          <w:shd w:val="clear" w:color="auto" w:fill="FFFFFF"/>
        </w:rPr>
        <w:t xml:space="preserve">to match the final concentration data. The objective function employs an </w:t>
      </w:r>
      <w:r w:rsidRPr="007E6A00">
        <w:rPr>
          <w:rFonts w:ascii="Tahoma" w:hAnsi="Tahoma" w:cs="Tahoma" w:hint="eastAsia"/>
          <w:color w:val="000000"/>
          <w:sz w:val="21"/>
          <w:szCs w:val="21"/>
          <w:u w:val="single"/>
          <w:shd w:val="clear" w:color="auto" w:fill="FFFFFF"/>
        </w:rPr>
        <w:t>’</w:t>
      </w:r>
      <w:r w:rsidRPr="007E6A00">
        <w:rPr>
          <w:rFonts w:ascii="Tahoma" w:hAnsi="Tahoma" w:cs="Tahoma"/>
          <w:color w:val="000000"/>
          <w:sz w:val="21"/>
          <w:szCs w:val="21"/>
          <w:u w:val="single"/>
          <w:shd w:val="clear" w:color="auto" w:fill="FFFFFF"/>
        </w:rPr>
        <w:t>inertia</w:t>
      </w:r>
      <w:r w:rsidRPr="007E6A00">
        <w:rPr>
          <w:rFonts w:ascii="Tahoma" w:hAnsi="Tahoma" w:cs="Tahoma" w:hint="eastAsia"/>
          <w:color w:val="000000"/>
          <w:sz w:val="21"/>
          <w:szCs w:val="21"/>
          <w:u w:val="single"/>
          <w:shd w:val="clear" w:color="auto" w:fill="FFFFFF"/>
        </w:rPr>
        <w:t>’</w:t>
      </w:r>
      <w:r w:rsidRPr="007E6A00">
        <w:rPr>
          <w:rFonts w:ascii="Tahoma" w:hAnsi="Tahoma" w:cs="Tahoma"/>
          <w:color w:val="000000"/>
          <w:sz w:val="21"/>
          <w:szCs w:val="21"/>
          <w:u w:val="single"/>
          <w:shd w:val="clear" w:color="auto" w:fill="FFFFFF"/>
        </w:rPr>
        <w:t xml:space="preserve"> factor, punishing drastic</w:t>
      </w:r>
      <w:r w:rsidR="008605F5" w:rsidRPr="007E6A00">
        <w:rPr>
          <w:rFonts w:ascii="Tahoma" w:hAnsi="Tahoma" w:cs="Tahoma"/>
          <w:color w:val="000000"/>
          <w:sz w:val="21"/>
          <w:szCs w:val="21"/>
          <w:u w:val="single"/>
          <w:shd w:val="clear" w:color="auto" w:fill="FFFFFF"/>
        </w:rPr>
        <w:t xml:space="preserve"> </w:t>
      </w:r>
      <w:r w:rsidRPr="007E6A00">
        <w:rPr>
          <w:rFonts w:ascii="Tahoma" w:hAnsi="Tahoma" w:cs="Tahoma"/>
          <w:color w:val="000000"/>
          <w:sz w:val="21"/>
          <w:szCs w:val="21"/>
          <w:u w:val="single"/>
          <w:shd w:val="clear" w:color="auto" w:fill="FFFFFF"/>
        </w:rPr>
        <w:t>changes between subsequent configurations in the dynamics.</w:t>
      </w:r>
    </w:p>
    <w:p w14:paraId="14FF2FF6" w14:textId="77777777" w:rsidR="00B214B9" w:rsidRPr="007E6A00" w:rsidRDefault="00B214B9" w:rsidP="00B214B9">
      <w:pPr>
        <w:rPr>
          <w:rFonts w:ascii="Tahoma" w:hAnsi="Tahoma" w:cs="Tahoma"/>
          <w:color w:val="000000"/>
          <w:sz w:val="21"/>
          <w:szCs w:val="21"/>
          <w:u w:val="single"/>
          <w:shd w:val="clear" w:color="auto" w:fill="FFFFFF"/>
        </w:rPr>
      </w:pPr>
      <w:r w:rsidRPr="007E6A00">
        <w:rPr>
          <w:rFonts w:ascii="Tahoma" w:hAnsi="Tahoma" w:cs="Tahoma"/>
          <w:color w:val="000000"/>
          <w:sz w:val="21"/>
          <w:szCs w:val="21"/>
          <w:u w:val="single"/>
          <w:shd w:val="clear" w:color="auto" w:fill="FFFFFF"/>
        </w:rPr>
        <w:t>The paper demonstrates the applicability of the Ising model to sea-ice dynamics, which is interesting</w:t>
      </w:r>
    </w:p>
    <w:p w14:paraId="1930B2EF" w14:textId="2A4C7F5A" w:rsidR="00B214B9" w:rsidRPr="007E6A00" w:rsidRDefault="00B214B9" w:rsidP="00B214B9">
      <w:pPr>
        <w:rPr>
          <w:rFonts w:ascii="Tahoma" w:hAnsi="Tahoma" w:cs="Tahoma"/>
          <w:color w:val="000000"/>
          <w:sz w:val="21"/>
          <w:szCs w:val="21"/>
          <w:u w:val="single"/>
          <w:shd w:val="clear" w:color="auto" w:fill="FFFFFF"/>
        </w:rPr>
      </w:pPr>
      <w:r w:rsidRPr="007E6A00">
        <w:rPr>
          <w:rFonts w:ascii="Tahoma" w:hAnsi="Tahoma" w:cs="Tahoma"/>
          <w:color w:val="000000"/>
          <w:sz w:val="21"/>
          <w:szCs w:val="21"/>
          <w:u w:val="single"/>
          <w:shd w:val="clear" w:color="auto" w:fill="FFFFFF"/>
        </w:rPr>
        <w:t>and promising. Once fitted against the initial and final configuration, the model shows excellent agreement</w:t>
      </w:r>
      <w:r w:rsidR="008605F5" w:rsidRPr="007E6A00">
        <w:rPr>
          <w:rFonts w:ascii="Tahoma" w:hAnsi="Tahoma" w:cs="Tahoma"/>
          <w:color w:val="000000"/>
          <w:sz w:val="21"/>
          <w:szCs w:val="21"/>
          <w:u w:val="single"/>
          <w:shd w:val="clear" w:color="auto" w:fill="FFFFFF"/>
        </w:rPr>
        <w:t xml:space="preserve"> </w:t>
      </w:r>
      <w:r w:rsidRPr="007E6A00">
        <w:rPr>
          <w:rFonts w:ascii="Tahoma" w:hAnsi="Tahoma" w:cs="Tahoma"/>
          <w:color w:val="000000"/>
          <w:sz w:val="21"/>
          <w:szCs w:val="21"/>
          <w:u w:val="single"/>
          <w:shd w:val="clear" w:color="auto" w:fill="FFFFFF"/>
        </w:rPr>
        <w:t>between the simulation and actual data for the intermediate time steps. While the paper is generally</w:t>
      </w:r>
      <w:r w:rsidR="008605F5" w:rsidRPr="007E6A00">
        <w:rPr>
          <w:rFonts w:ascii="Tahoma" w:hAnsi="Tahoma" w:cs="Tahoma"/>
          <w:color w:val="000000"/>
          <w:sz w:val="21"/>
          <w:szCs w:val="21"/>
          <w:u w:val="single"/>
          <w:shd w:val="clear" w:color="auto" w:fill="FFFFFF"/>
        </w:rPr>
        <w:t xml:space="preserve"> </w:t>
      </w:r>
      <w:r w:rsidRPr="007E6A00">
        <w:rPr>
          <w:rFonts w:ascii="Tahoma" w:hAnsi="Tahoma" w:cs="Tahoma"/>
          <w:color w:val="000000"/>
          <w:sz w:val="21"/>
          <w:szCs w:val="21"/>
          <w:u w:val="single"/>
          <w:shd w:val="clear" w:color="auto" w:fill="FFFFFF"/>
        </w:rPr>
        <w:t>well</w:t>
      </w:r>
      <w:r w:rsidR="008605F5" w:rsidRPr="007E6A00">
        <w:rPr>
          <w:rFonts w:ascii="Tahoma" w:hAnsi="Tahoma" w:cs="Tahoma"/>
          <w:color w:val="000000"/>
          <w:sz w:val="21"/>
          <w:szCs w:val="21"/>
          <w:u w:val="single"/>
          <w:shd w:val="clear" w:color="auto" w:fill="FFFFFF"/>
        </w:rPr>
        <w:t xml:space="preserve"> </w:t>
      </w:r>
      <w:r w:rsidRPr="007E6A00">
        <w:rPr>
          <w:rFonts w:ascii="Tahoma" w:hAnsi="Tahoma" w:cs="Tahoma"/>
          <w:color w:val="000000"/>
          <w:sz w:val="21"/>
          <w:szCs w:val="21"/>
          <w:u w:val="single"/>
          <w:shd w:val="clear" w:color="auto" w:fill="FFFFFF"/>
        </w:rPr>
        <w:t>written,</w:t>
      </w:r>
      <w:r w:rsidR="008605F5" w:rsidRPr="007E6A00">
        <w:rPr>
          <w:rFonts w:ascii="Tahoma" w:hAnsi="Tahoma" w:cs="Tahoma"/>
          <w:color w:val="000000"/>
          <w:sz w:val="21"/>
          <w:szCs w:val="21"/>
          <w:u w:val="single"/>
          <w:shd w:val="clear" w:color="auto" w:fill="FFFFFF"/>
        </w:rPr>
        <w:t xml:space="preserve"> </w:t>
      </w:r>
      <w:r w:rsidRPr="007E6A00">
        <w:rPr>
          <w:rFonts w:ascii="Tahoma" w:hAnsi="Tahoma" w:cs="Tahoma"/>
          <w:color w:val="000000"/>
          <w:sz w:val="21"/>
          <w:szCs w:val="21"/>
          <w:u w:val="single"/>
          <w:shd w:val="clear" w:color="auto" w:fill="FFFFFF"/>
        </w:rPr>
        <w:t>the tone is often expository and will benefit from making some statements more technical to appeal</w:t>
      </w:r>
      <w:r w:rsidR="008605F5" w:rsidRPr="007E6A00">
        <w:rPr>
          <w:rFonts w:ascii="Tahoma" w:hAnsi="Tahoma" w:cs="Tahoma"/>
          <w:color w:val="000000"/>
          <w:sz w:val="21"/>
          <w:szCs w:val="21"/>
          <w:u w:val="single"/>
          <w:shd w:val="clear" w:color="auto" w:fill="FFFFFF"/>
        </w:rPr>
        <w:t xml:space="preserve"> </w:t>
      </w:r>
      <w:r w:rsidRPr="007E6A00">
        <w:rPr>
          <w:rFonts w:ascii="Tahoma" w:hAnsi="Tahoma" w:cs="Tahoma"/>
          <w:color w:val="000000"/>
          <w:sz w:val="21"/>
          <w:szCs w:val="21"/>
          <w:u w:val="single"/>
          <w:shd w:val="clear" w:color="auto" w:fill="FFFFFF"/>
        </w:rPr>
        <w:t>to the target audience. Some statements are missing relevant citations.</w:t>
      </w:r>
    </w:p>
    <w:p w14:paraId="11C330AE" w14:textId="7FD36267" w:rsidR="00B214B9" w:rsidRPr="007E6A00" w:rsidRDefault="00B214B9" w:rsidP="00B214B9">
      <w:pPr>
        <w:rPr>
          <w:rFonts w:ascii="Tahoma" w:hAnsi="Tahoma" w:cs="Tahoma"/>
          <w:color w:val="000000"/>
          <w:sz w:val="21"/>
          <w:szCs w:val="21"/>
          <w:u w:val="single"/>
          <w:shd w:val="clear" w:color="auto" w:fill="FFFFFF"/>
        </w:rPr>
      </w:pPr>
      <w:r w:rsidRPr="007E6A00">
        <w:rPr>
          <w:rFonts w:ascii="Tahoma" w:hAnsi="Tahoma" w:cs="Tahoma"/>
          <w:color w:val="000000"/>
          <w:sz w:val="21"/>
          <w:szCs w:val="21"/>
          <w:u w:val="single"/>
          <w:shd w:val="clear" w:color="auto" w:fill="FFFFFF"/>
        </w:rPr>
        <w:t>Overall, this is an interesting paper and deserves publication in Journal of Applied Physics after quite a</w:t>
      </w:r>
      <w:r w:rsidR="008605F5" w:rsidRPr="007E6A00">
        <w:rPr>
          <w:rFonts w:ascii="Tahoma" w:hAnsi="Tahoma" w:cs="Tahoma"/>
          <w:color w:val="000000"/>
          <w:sz w:val="21"/>
          <w:szCs w:val="21"/>
          <w:u w:val="single"/>
          <w:shd w:val="clear" w:color="auto" w:fill="FFFFFF"/>
        </w:rPr>
        <w:t xml:space="preserve"> </w:t>
      </w:r>
      <w:r w:rsidRPr="007E6A00">
        <w:rPr>
          <w:rFonts w:ascii="Tahoma" w:hAnsi="Tahoma" w:cs="Tahoma"/>
          <w:color w:val="000000"/>
          <w:sz w:val="21"/>
          <w:szCs w:val="21"/>
          <w:u w:val="single"/>
          <w:shd w:val="clear" w:color="auto" w:fill="FFFFFF"/>
        </w:rPr>
        <w:t>bit of revision and attending to the points below. The idea to use a continuous spin Ising model to describe</w:t>
      </w:r>
      <w:r w:rsidR="008605F5" w:rsidRPr="007E6A00">
        <w:rPr>
          <w:rFonts w:ascii="Tahoma" w:hAnsi="Tahoma" w:cs="Tahoma"/>
          <w:color w:val="000000"/>
          <w:sz w:val="21"/>
          <w:szCs w:val="21"/>
          <w:u w:val="single"/>
          <w:shd w:val="clear" w:color="auto" w:fill="FFFFFF"/>
        </w:rPr>
        <w:t xml:space="preserve"> </w:t>
      </w:r>
      <w:r w:rsidRPr="007E6A00">
        <w:rPr>
          <w:rFonts w:ascii="Tahoma" w:hAnsi="Tahoma" w:cs="Tahoma"/>
          <w:color w:val="000000"/>
          <w:sz w:val="21"/>
          <w:szCs w:val="21"/>
          <w:u w:val="single"/>
          <w:shd w:val="clear" w:color="auto" w:fill="FFFFFF"/>
        </w:rPr>
        <w:t>the values of the sea ice concentration field which takes values between 0 and 1, rather than a binary model,</w:t>
      </w:r>
      <w:r w:rsidR="008605F5" w:rsidRPr="007E6A00">
        <w:rPr>
          <w:rFonts w:ascii="Tahoma" w:hAnsi="Tahoma" w:cs="Tahoma"/>
          <w:color w:val="000000"/>
          <w:sz w:val="21"/>
          <w:szCs w:val="21"/>
          <w:u w:val="single"/>
          <w:shd w:val="clear" w:color="auto" w:fill="FFFFFF"/>
        </w:rPr>
        <w:t xml:space="preserve"> </w:t>
      </w:r>
      <w:r w:rsidRPr="007E6A00">
        <w:rPr>
          <w:rFonts w:ascii="Tahoma" w:hAnsi="Tahoma" w:cs="Tahoma"/>
          <w:color w:val="000000"/>
          <w:sz w:val="21"/>
          <w:szCs w:val="21"/>
          <w:u w:val="single"/>
          <w:shd w:val="clear" w:color="auto" w:fill="FFFFFF"/>
        </w:rPr>
        <w:t>is novel and powerful. The introduction needs to be augmented to better describe up front what is assumed,</w:t>
      </w:r>
      <w:r w:rsidR="008605F5" w:rsidRPr="007E6A00">
        <w:rPr>
          <w:rFonts w:ascii="Tahoma" w:hAnsi="Tahoma" w:cs="Tahoma"/>
          <w:color w:val="000000"/>
          <w:sz w:val="21"/>
          <w:szCs w:val="21"/>
          <w:u w:val="single"/>
          <w:shd w:val="clear" w:color="auto" w:fill="FFFFFF"/>
        </w:rPr>
        <w:t xml:space="preserve"> </w:t>
      </w:r>
      <w:r w:rsidRPr="007E6A00">
        <w:rPr>
          <w:rFonts w:ascii="Tahoma" w:hAnsi="Tahoma" w:cs="Tahoma"/>
          <w:color w:val="000000"/>
          <w:sz w:val="21"/>
          <w:szCs w:val="21"/>
          <w:u w:val="single"/>
          <w:shd w:val="clear" w:color="auto" w:fill="FFFFFF"/>
        </w:rPr>
        <w:t>what is fit, and so on, in other words, what are the inputs and outputs of the model. What would happen if</w:t>
      </w:r>
      <w:r w:rsidR="008605F5" w:rsidRPr="007E6A00">
        <w:rPr>
          <w:rFonts w:ascii="Tahoma" w:hAnsi="Tahoma" w:cs="Tahoma"/>
          <w:color w:val="000000"/>
          <w:sz w:val="21"/>
          <w:szCs w:val="21"/>
          <w:u w:val="single"/>
          <w:shd w:val="clear" w:color="auto" w:fill="FFFFFF"/>
        </w:rPr>
        <w:t xml:space="preserve"> </w:t>
      </w:r>
      <w:r w:rsidRPr="007E6A00">
        <w:rPr>
          <w:rFonts w:ascii="Tahoma" w:hAnsi="Tahoma" w:cs="Tahoma"/>
          <w:color w:val="000000"/>
          <w:sz w:val="21"/>
          <w:szCs w:val="21"/>
          <w:u w:val="single"/>
          <w:shd w:val="clear" w:color="auto" w:fill="FFFFFF"/>
        </w:rPr>
        <w:t>you started with known initial conditions from sea ice data, and then explored different scenarios of evolution</w:t>
      </w:r>
      <w:r w:rsidR="008605F5" w:rsidRPr="007E6A00">
        <w:rPr>
          <w:rFonts w:ascii="Tahoma" w:hAnsi="Tahoma" w:cs="Tahoma"/>
          <w:color w:val="000000"/>
          <w:sz w:val="21"/>
          <w:szCs w:val="21"/>
          <w:u w:val="single"/>
          <w:shd w:val="clear" w:color="auto" w:fill="FFFFFF"/>
        </w:rPr>
        <w:t xml:space="preserve"> </w:t>
      </w:r>
      <w:r w:rsidRPr="007E6A00">
        <w:rPr>
          <w:rFonts w:ascii="Tahoma" w:hAnsi="Tahoma" w:cs="Tahoma"/>
          <w:color w:val="000000"/>
          <w:sz w:val="21"/>
          <w:szCs w:val="21"/>
          <w:u w:val="single"/>
          <w:shd w:val="clear" w:color="auto" w:fill="FFFFFF"/>
        </w:rPr>
        <w:t>for different parameter regimes, regardless of what the actual evolution looked like?</w:t>
      </w:r>
    </w:p>
    <w:p w14:paraId="69191EC9" w14:textId="3E99FA5D" w:rsidR="0091264A" w:rsidRPr="007C625D" w:rsidRDefault="000A7811" w:rsidP="00B214B9">
      <w:pPr>
        <w:rPr>
          <w:rFonts w:ascii="Tahoma" w:hAnsi="Tahoma" w:cs="Tahoma"/>
          <w:color w:val="000000"/>
          <w:sz w:val="21"/>
          <w:szCs w:val="21"/>
          <w:shd w:val="clear" w:color="auto" w:fill="FFFFFF"/>
        </w:rPr>
      </w:pPr>
      <w:r w:rsidRPr="007C625D">
        <w:rPr>
          <w:rFonts w:ascii="Tahoma" w:hAnsi="Tahoma" w:cs="Tahoma"/>
          <w:color w:val="000000"/>
          <w:sz w:val="21"/>
          <w:szCs w:val="21"/>
          <w:shd w:val="clear" w:color="auto" w:fill="FFFFFF"/>
        </w:rPr>
        <w:t>EW:</w:t>
      </w:r>
      <w:r w:rsidR="0091264A" w:rsidRPr="007C625D">
        <w:rPr>
          <w:rFonts w:ascii="Tahoma" w:hAnsi="Tahoma" w:cs="Tahoma"/>
          <w:color w:val="000000"/>
          <w:sz w:val="21"/>
          <w:szCs w:val="21"/>
          <w:shd w:val="clear" w:color="auto" w:fill="FFFFFF"/>
        </w:rPr>
        <w:t xml:space="preserve"> </w:t>
      </w:r>
      <w:r w:rsidR="000249DA" w:rsidRPr="007C625D">
        <w:rPr>
          <w:rFonts w:ascii="Tahoma" w:hAnsi="Tahoma" w:cs="Tahoma"/>
          <w:color w:val="000000"/>
          <w:sz w:val="21"/>
          <w:szCs w:val="21"/>
          <w:shd w:val="clear" w:color="auto" w:fill="FFFFFF"/>
        </w:rPr>
        <w:t>We have</w:t>
      </w:r>
      <w:r w:rsidR="007C625D">
        <w:rPr>
          <w:rFonts w:ascii="Tahoma" w:hAnsi="Tahoma" w:cs="Tahoma"/>
          <w:color w:val="000000"/>
          <w:sz w:val="21"/>
          <w:szCs w:val="21"/>
          <w:shd w:val="clear" w:color="auto" w:fill="FFFFFF"/>
        </w:rPr>
        <w:t xml:space="preserve"> replaced the original introductory paragraph with </w:t>
      </w:r>
      <w:r w:rsidR="003320B8">
        <w:rPr>
          <w:rFonts w:ascii="Tahoma" w:hAnsi="Tahoma" w:cs="Tahoma"/>
          <w:color w:val="000000"/>
          <w:sz w:val="21"/>
          <w:szCs w:val="21"/>
          <w:shd w:val="clear" w:color="auto" w:fill="FFFFFF"/>
        </w:rPr>
        <w:t>a</w:t>
      </w:r>
      <w:r w:rsidR="000249DA" w:rsidRPr="007C625D">
        <w:rPr>
          <w:rFonts w:ascii="Tahoma" w:hAnsi="Tahoma" w:cs="Tahoma"/>
          <w:color w:val="000000"/>
          <w:sz w:val="21"/>
          <w:szCs w:val="21"/>
          <w:shd w:val="clear" w:color="auto" w:fill="FFFFFF"/>
        </w:rPr>
        <w:t xml:space="preserve"> research </w:t>
      </w:r>
      <w:r w:rsidR="007C625D">
        <w:rPr>
          <w:rFonts w:ascii="Tahoma" w:hAnsi="Tahoma" w:cs="Tahoma"/>
          <w:color w:val="000000"/>
          <w:sz w:val="21"/>
          <w:szCs w:val="21"/>
          <w:shd w:val="clear" w:color="auto" w:fill="FFFFFF"/>
        </w:rPr>
        <w:t>outline, wh</w:t>
      </w:r>
      <w:r w:rsidR="000249DA" w:rsidRPr="007C625D">
        <w:rPr>
          <w:rFonts w:ascii="Tahoma" w:hAnsi="Tahoma" w:cs="Tahoma"/>
          <w:color w:val="000000"/>
          <w:sz w:val="21"/>
          <w:szCs w:val="21"/>
          <w:shd w:val="clear" w:color="auto" w:fill="FFFFFF"/>
        </w:rPr>
        <w:t xml:space="preserve">ich includes the research goal, the physics model, assumptions, methodology, </w:t>
      </w:r>
      <w:r w:rsidR="003C228B" w:rsidRPr="007C625D">
        <w:rPr>
          <w:rFonts w:ascii="Tahoma" w:hAnsi="Tahoma" w:cs="Tahoma"/>
          <w:color w:val="000000"/>
          <w:sz w:val="21"/>
          <w:szCs w:val="21"/>
          <w:shd w:val="clear" w:color="auto" w:fill="FFFFFF"/>
        </w:rPr>
        <w:t>inputs,</w:t>
      </w:r>
      <w:r w:rsidR="000249DA" w:rsidRPr="007C625D">
        <w:rPr>
          <w:rFonts w:ascii="Tahoma" w:hAnsi="Tahoma" w:cs="Tahoma"/>
          <w:color w:val="000000"/>
          <w:sz w:val="21"/>
          <w:szCs w:val="21"/>
          <w:shd w:val="clear" w:color="auto" w:fill="FFFFFF"/>
        </w:rPr>
        <w:t xml:space="preserve"> and outputs.</w:t>
      </w:r>
    </w:p>
    <w:p w14:paraId="4D054942" w14:textId="672C9975" w:rsidR="0091264A" w:rsidRPr="007C625D" w:rsidRDefault="00E91602" w:rsidP="00B214B9">
      <w:pPr>
        <w:rPr>
          <w:rFonts w:ascii="Tahoma" w:hAnsi="Tahoma" w:cs="Tahoma"/>
          <w:color w:val="000000"/>
          <w:sz w:val="21"/>
          <w:szCs w:val="21"/>
          <w:shd w:val="clear" w:color="auto" w:fill="FFFFFF"/>
        </w:rPr>
      </w:pPr>
      <w:r w:rsidRPr="007C625D">
        <w:rPr>
          <w:rFonts w:ascii="Tahoma" w:hAnsi="Tahoma" w:cs="Tahoma"/>
          <w:color w:val="000000"/>
          <w:sz w:val="21"/>
          <w:szCs w:val="21"/>
          <w:shd w:val="clear" w:color="auto" w:fill="FFFFFF"/>
        </w:rPr>
        <w:t>Regarding</w:t>
      </w:r>
      <w:r w:rsidR="000249DA" w:rsidRPr="007C625D">
        <w:rPr>
          <w:rFonts w:ascii="Tahoma" w:hAnsi="Tahoma" w:cs="Tahoma"/>
          <w:color w:val="000000"/>
          <w:sz w:val="21"/>
          <w:szCs w:val="21"/>
          <w:shd w:val="clear" w:color="auto" w:fill="FFFFFF"/>
        </w:rPr>
        <w:t xml:space="preserve"> </w:t>
      </w:r>
      <w:r w:rsidR="007B7A1E" w:rsidRPr="007C625D">
        <w:rPr>
          <w:rFonts w:ascii="Tahoma" w:hAnsi="Tahoma" w:cs="Tahoma"/>
          <w:color w:val="000000"/>
          <w:sz w:val="21"/>
          <w:szCs w:val="21"/>
          <w:shd w:val="clear" w:color="auto" w:fill="FFFFFF"/>
        </w:rPr>
        <w:t xml:space="preserve">the </w:t>
      </w:r>
      <w:r w:rsidR="000249DA" w:rsidRPr="007C625D">
        <w:rPr>
          <w:rFonts w:ascii="Tahoma" w:hAnsi="Tahoma" w:cs="Tahoma"/>
          <w:color w:val="000000"/>
          <w:sz w:val="21"/>
          <w:szCs w:val="21"/>
          <w:shd w:val="clear" w:color="auto" w:fill="FFFFFF"/>
        </w:rPr>
        <w:t xml:space="preserve">known initial conditions and evolutions in different parameter regimes, it is probably better to </w:t>
      </w:r>
      <w:r w:rsidR="00461791" w:rsidRPr="007C625D">
        <w:rPr>
          <w:rFonts w:ascii="Tahoma" w:hAnsi="Tahoma" w:cs="Tahoma"/>
          <w:color w:val="000000"/>
          <w:sz w:val="21"/>
          <w:szCs w:val="21"/>
          <w:shd w:val="clear" w:color="auto" w:fill="FFFFFF"/>
        </w:rPr>
        <w:t>discuss</w:t>
      </w:r>
      <w:r w:rsidR="000249DA" w:rsidRPr="007C625D">
        <w:rPr>
          <w:rFonts w:ascii="Tahoma" w:hAnsi="Tahoma" w:cs="Tahoma"/>
          <w:color w:val="000000"/>
          <w:sz w:val="21"/>
          <w:szCs w:val="21"/>
          <w:shd w:val="clear" w:color="auto" w:fill="FFFFFF"/>
        </w:rPr>
        <w:t xml:space="preserve"> after the description of the Ising model and Monte Carlo procedures. Therefore</w:t>
      </w:r>
      <w:r w:rsidR="007F42CC" w:rsidRPr="007C625D">
        <w:rPr>
          <w:rFonts w:ascii="Tahoma" w:hAnsi="Tahoma" w:cs="Tahoma"/>
          <w:color w:val="000000"/>
          <w:sz w:val="21"/>
          <w:szCs w:val="21"/>
          <w:shd w:val="clear" w:color="auto" w:fill="FFFFFF"/>
        </w:rPr>
        <w:t>,</w:t>
      </w:r>
      <w:r w:rsidR="000249DA" w:rsidRPr="007C625D">
        <w:rPr>
          <w:rFonts w:ascii="Tahoma" w:hAnsi="Tahoma" w:cs="Tahoma"/>
          <w:color w:val="000000"/>
          <w:sz w:val="21"/>
          <w:szCs w:val="21"/>
          <w:shd w:val="clear" w:color="auto" w:fill="FFFFFF"/>
        </w:rPr>
        <w:t xml:space="preserve"> we </w:t>
      </w:r>
      <w:r w:rsidR="002F3E52" w:rsidRPr="007C625D">
        <w:rPr>
          <w:rFonts w:ascii="Tahoma" w:hAnsi="Tahoma" w:cs="Tahoma"/>
          <w:color w:val="000000"/>
          <w:sz w:val="21"/>
          <w:szCs w:val="21"/>
          <w:shd w:val="clear" w:color="auto" w:fill="FFFFFF"/>
        </w:rPr>
        <w:t xml:space="preserve">have </w:t>
      </w:r>
      <w:r w:rsidR="000249DA" w:rsidRPr="007C625D">
        <w:rPr>
          <w:rFonts w:ascii="Tahoma" w:hAnsi="Tahoma" w:cs="Tahoma"/>
          <w:color w:val="000000"/>
          <w:sz w:val="21"/>
          <w:szCs w:val="21"/>
          <w:shd w:val="clear" w:color="auto" w:fill="FFFFFF"/>
        </w:rPr>
        <w:t>added a paragraph at the beginning of section IV.E</w:t>
      </w:r>
      <w:r w:rsidR="00A26683" w:rsidRPr="007C625D">
        <w:rPr>
          <w:rFonts w:ascii="Tahoma" w:hAnsi="Tahoma" w:cs="Tahoma"/>
          <w:color w:val="000000"/>
          <w:sz w:val="21"/>
          <w:szCs w:val="21"/>
          <w:shd w:val="clear" w:color="auto" w:fill="FFFFFF"/>
        </w:rPr>
        <w:t xml:space="preserve"> for this discussion. </w:t>
      </w:r>
    </w:p>
    <w:p w14:paraId="50F7C670" w14:textId="77777777" w:rsidR="000249DA" w:rsidRPr="00B214B9" w:rsidRDefault="000249DA" w:rsidP="00B214B9">
      <w:pPr>
        <w:rPr>
          <w:rFonts w:ascii="Tahoma" w:hAnsi="Tahoma" w:cs="Tahoma"/>
          <w:color w:val="000000"/>
          <w:sz w:val="21"/>
          <w:szCs w:val="21"/>
          <w:shd w:val="clear" w:color="auto" w:fill="FFFFFF"/>
        </w:rPr>
      </w:pPr>
    </w:p>
    <w:p w14:paraId="2F74D5DE" w14:textId="77777777" w:rsidR="00503EC9" w:rsidRDefault="00503EC9">
      <w:pPr>
        <w:rPr>
          <w:rFonts w:ascii="Tahoma" w:hAnsi="Tahoma" w:cs="Tahoma"/>
          <w:color w:val="000000"/>
          <w:sz w:val="21"/>
          <w:szCs w:val="21"/>
          <w:shd w:val="clear" w:color="auto" w:fill="FFFFFF"/>
        </w:rPr>
      </w:pPr>
      <w:r>
        <w:rPr>
          <w:rFonts w:ascii="Tahoma" w:hAnsi="Tahoma" w:cs="Tahoma"/>
          <w:color w:val="000000"/>
          <w:sz w:val="21"/>
          <w:szCs w:val="21"/>
          <w:shd w:val="clear" w:color="auto" w:fill="FFFFFF"/>
        </w:rPr>
        <w:br w:type="page"/>
      </w:r>
    </w:p>
    <w:p w14:paraId="082F2B73" w14:textId="7892B69E" w:rsidR="00B214B9" w:rsidRPr="00B214B9" w:rsidRDefault="00B214B9" w:rsidP="00B214B9">
      <w:pPr>
        <w:rPr>
          <w:rFonts w:ascii="Tahoma" w:hAnsi="Tahoma" w:cs="Tahoma"/>
          <w:color w:val="000000"/>
          <w:sz w:val="21"/>
          <w:szCs w:val="21"/>
          <w:shd w:val="clear" w:color="auto" w:fill="FFFFFF"/>
        </w:rPr>
      </w:pPr>
      <w:r w:rsidRPr="00B214B9">
        <w:rPr>
          <w:rFonts w:ascii="Tahoma" w:hAnsi="Tahoma" w:cs="Tahoma"/>
          <w:color w:val="000000"/>
          <w:sz w:val="21"/>
          <w:szCs w:val="21"/>
          <w:shd w:val="clear" w:color="auto" w:fill="FFFFFF"/>
        </w:rPr>
        <w:lastRenderedPageBreak/>
        <w:t>Specific Comments</w:t>
      </w:r>
    </w:p>
    <w:p w14:paraId="19A2930A" w14:textId="798730E7" w:rsidR="00B214B9" w:rsidRPr="00934E33" w:rsidRDefault="00B214B9" w:rsidP="00B214B9">
      <w:pPr>
        <w:rPr>
          <w:rFonts w:ascii="Tahoma" w:hAnsi="Tahoma" w:cs="Tahoma"/>
          <w:color w:val="000000"/>
          <w:sz w:val="21"/>
          <w:szCs w:val="21"/>
          <w:u w:val="single"/>
          <w:shd w:val="clear" w:color="auto" w:fill="FFFFFF"/>
        </w:rPr>
      </w:pPr>
      <w:r w:rsidRPr="00934E33">
        <w:rPr>
          <w:rFonts w:ascii="Tahoma" w:hAnsi="Tahoma" w:cs="Tahoma"/>
          <w:color w:val="000000"/>
          <w:sz w:val="21"/>
          <w:szCs w:val="21"/>
          <w:u w:val="single"/>
          <w:shd w:val="clear" w:color="auto" w:fill="FFFFFF"/>
        </w:rPr>
        <w:t xml:space="preserve">1. The first sentence of the paper, </w:t>
      </w:r>
      <w:r w:rsidRPr="00934E33">
        <w:rPr>
          <w:rFonts w:ascii="Tahoma" w:hAnsi="Tahoma" w:cs="Tahoma" w:hint="eastAsia"/>
          <w:color w:val="000000"/>
          <w:sz w:val="21"/>
          <w:szCs w:val="21"/>
          <w:u w:val="single"/>
          <w:shd w:val="clear" w:color="auto" w:fill="FFFFFF"/>
        </w:rPr>
        <w:t>“</w:t>
      </w:r>
      <w:r w:rsidRPr="00934E33">
        <w:rPr>
          <w:rFonts w:ascii="Tahoma" w:hAnsi="Tahoma" w:cs="Tahoma"/>
          <w:color w:val="000000"/>
          <w:sz w:val="21"/>
          <w:szCs w:val="21"/>
          <w:u w:val="single"/>
          <w:shd w:val="clear" w:color="auto" w:fill="FFFFFF"/>
        </w:rPr>
        <w:t>The rapid loss of the Arctic sea ice over the past four decades has</w:t>
      </w:r>
      <w:r w:rsidR="00AE376B" w:rsidRPr="00934E33">
        <w:rPr>
          <w:rFonts w:ascii="Tahoma" w:hAnsi="Tahoma" w:cs="Tahoma"/>
          <w:color w:val="000000"/>
          <w:sz w:val="21"/>
          <w:szCs w:val="21"/>
          <w:u w:val="single"/>
          <w:shd w:val="clear" w:color="auto" w:fill="FFFFFF"/>
        </w:rPr>
        <w:t xml:space="preserve"> </w:t>
      </w:r>
      <w:r w:rsidRPr="00934E33">
        <w:rPr>
          <w:rFonts w:ascii="Tahoma" w:hAnsi="Tahoma" w:cs="Tahoma"/>
          <w:color w:val="000000"/>
          <w:sz w:val="21"/>
          <w:szCs w:val="21"/>
          <w:u w:val="single"/>
          <w:shd w:val="clear" w:color="auto" w:fill="FFFFFF"/>
        </w:rPr>
        <w:t>been an alarming phenomenon that points to drastic global warming, a serious challenge that calls</w:t>
      </w:r>
      <w:r w:rsidR="00AE376B" w:rsidRPr="00934E33">
        <w:rPr>
          <w:rFonts w:ascii="Tahoma" w:hAnsi="Tahoma" w:cs="Tahoma"/>
          <w:color w:val="000000"/>
          <w:sz w:val="21"/>
          <w:szCs w:val="21"/>
          <w:u w:val="single"/>
          <w:shd w:val="clear" w:color="auto" w:fill="FFFFFF"/>
        </w:rPr>
        <w:t xml:space="preserve"> </w:t>
      </w:r>
      <w:r w:rsidRPr="00934E33">
        <w:rPr>
          <w:rFonts w:ascii="Tahoma" w:hAnsi="Tahoma" w:cs="Tahoma"/>
          <w:color w:val="000000"/>
          <w:sz w:val="21"/>
          <w:szCs w:val="21"/>
          <w:u w:val="single"/>
          <w:shd w:val="clear" w:color="auto" w:fill="FFFFFF"/>
        </w:rPr>
        <w:t>for collective actions by the entire humankind,</w:t>
      </w:r>
      <w:r w:rsidRPr="00934E33">
        <w:rPr>
          <w:rFonts w:ascii="Tahoma" w:hAnsi="Tahoma" w:cs="Tahoma" w:hint="eastAsia"/>
          <w:color w:val="000000"/>
          <w:sz w:val="21"/>
          <w:szCs w:val="21"/>
          <w:u w:val="single"/>
          <w:shd w:val="clear" w:color="auto" w:fill="FFFFFF"/>
        </w:rPr>
        <w:t>”</w:t>
      </w:r>
      <w:r w:rsidRPr="00934E33">
        <w:rPr>
          <w:rFonts w:ascii="Tahoma" w:hAnsi="Tahoma" w:cs="Tahoma"/>
          <w:color w:val="000000"/>
          <w:sz w:val="21"/>
          <w:szCs w:val="21"/>
          <w:u w:val="single"/>
          <w:shd w:val="clear" w:color="auto" w:fill="FFFFFF"/>
        </w:rPr>
        <w:t xml:space="preserve"> and much of the Introduction, is inappropriate for a</w:t>
      </w:r>
      <w:r w:rsidR="00AE376B" w:rsidRPr="00934E33">
        <w:rPr>
          <w:rFonts w:ascii="Tahoma" w:hAnsi="Tahoma" w:cs="Tahoma"/>
          <w:color w:val="000000"/>
          <w:sz w:val="21"/>
          <w:szCs w:val="21"/>
          <w:u w:val="single"/>
          <w:shd w:val="clear" w:color="auto" w:fill="FFFFFF"/>
        </w:rPr>
        <w:t xml:space="preserve"> </w:t>
      </w:r>
      <w:r w:rsidRPr="00934E33">
        <w:rPr>
          <w:rFonts w:ascii="Tahoma" w:hAnsi="Tahoma" w:cs="Tahoma"/>
          <w:color w:val="000000"/>
          <w:sz w:val="21"/>
          <w:szCs w:val="21"/>
          <w:u w:val="single"/>
          <w:shd w:val="clear" w:color="auto" w:fill="FFFFFF"/>
        </w:rPr>
        <w:t>publication in a professional physics journal.</w:t>
      </w:r>
    </w:p>
    <w:p w14:paraId="2973CCD0" w14:textId="2E15C7A1" w:rsidR="00381A3A" w:rsidRDefault="00381A3A" w:rsidP="00B214B9">
      <w:pPr>
        <w:rPr>
          <w:rFonts w:ascii="Tahoma" w:hAnsi="Tahoma" w:cs="Tahoma"/>
          <w:color w:val="000000"/>
          <w:sz w:val="21"/>
          <w:szCs w:val="21"/>
          <w:shd w:val="clear" w:color="auto" w:fill="FFFFFF"/>
        </w:rPr>
      </w:pPr>
      <w:r>
        <w:rPr>
          <w:rFonts w:ascii="Tahoma" w:hAnsi="Tahoma" w:cs="Tahoma"/>
          <w:color w:val="000000"/>
          <w:sz w:val="21"/>
          <w:szCs w:val="21"/>
          <w:shd w:val="clear" w:color="auto" w:fill="FFFFFF"/>
        </w:rPr>
        <w:t xml:space="preserve">EW: </w:t>
      </w:r>
      <w:r w:rsidR="009F55B2">
        <w:rPr>
          <w:rFonts w:ascii="Tahoma" w:hAnsi="Tahoma" w:cs="Tahoma"/>
          <w:color w:val="000000"/>
          <w:sz w:val="21"/>
          <w:szCs w:val="21"/>
          <w:shd w:val="clear" w:color="auto" w:fill="FFFFFF"/>
        </w:rPr>
        <w:t xml:space="preserve">We have </w:t>
      </w:r>
      <w:r w:rsidR="00765982">
        <w:rPr>
          <w:rFonts w:ascii="Tahoma" w:hAnsi="Tahoma" w:cs="Tahoma"/>
          <w:color w:val="000000"/>
          <w:sz w:val="21"/>
          <w:szCs w:val="21"/>
          <w:shd w:val="clear" w:color="auto" w:fill="FFFFFF"/>
        </w:rPr>
        <w:t xml:space="preserve">replaced this paragraph with the research outline. </w:t>
      </w:r>
    </w:p>
    <w:p w14:paraId="50D957EA" w14:textId="77777777" w:rsidR="00381A3A" w:rsidRPr="00B214B9" w:rsidRDefault="00381A3A" w:rsidP="00B214B9">
      <w:pPr>
        <w:rPr>
          <w:rFonts w:ascii="Tahoma" w:hAnsi="Tahoma" w:cs="Tahoma"/>
          <w:color w:val="000000"/>
          <w:sz w:val="21"/>
          <w:szCs w:val="21"/>
          <w:shd w:val="clear" w:color="auto" w:fill="FFFFFF"/>
        </w:rPr>
      </w:pPr>
    </w:p>
    <w:p w14:paraId="2480A761" w14:textId="65CF0707" w:rsidR="00B214B9" w:rsidRPr="00934E33" w:rsidRDefault="00B214B9" w:rsidP="00B214B9">
      <w:pPr>
        <w:rPr>
          <w:rFonts w:ascii="Tahoma" w:hAnsi="Tahoma" w:cs="Tahoma"/>
          <w:color w:val="000000"/>
          <w:sz w:val="21"/>
          <w:szCs w:val="21"/>
          <w:u w:val="single"/>
          <w:shd w:val="clear" w:color="auto" w:fill="FFFFFF"/>
        </w:rPr>
      </w:pPr>
      <w:r w:rsidRPr="00934E33">
        <w:rPr>
          <w:rFonts w:ascii="Tahoma" w:hAnsi="Tahoma" w:cs="Tahoma"/>
          <w:color w:val="000000"/>
          <w:sz w:val="21"/>
          <w:szCs w:val="21"/>
          <w:u w:val="single"/>
          <w:shd w:val="clear" w:color="auto" w:fill="FFFFFF"/>
        </w:rPr>
        <w:t xml:space="preserve">2. On page 3, </w:t>
      </w:r>
      <w:r w:rsidRPr="00934E33">
        <w:rPr>
          <w:rFonts w:ascii="Tahoma" w:hAnsi="Tahoma" w:cs="Tahoma" w:hint="eastAsia"/>
          <w:color w:val="000000"/>
          <w:sz w:val="21"/>
          <w:szCs w:val="21"/>
          <w:u w:val="single"/>
          <w:shd w:val="clear" w:color="auto" w:fill="FFFFFF"/>
        </w:rPr>
        <w:t>“</w:t>
      </w:r>
      <w:r w:rsidRPr="00934E33">
        <w:rPr>
          <w:rFonts w:ascii="Tahoma" w:hAnsi="Tahoma" w:cs="Tahoma"/>
          <w:color w:val="000000"/>
          <w:sz w:val="21"/>
          <w:szCs w:val="21"/>
          <w:u w:val="single"/>
          <w:shd w:val="clear" w:color="auto" w:fill="FFFFFF"/>
        </w:rPr>
        <w:t>... the feedback loop effect may occur, i.e., less reflection and more absorption of solar</w:t>
      </w:r>
      <w:r w:rsidR="00AE376B" w:rsidRPr="00934E33">
        <w:rPr>
          <w:rFonts w:ascii="Tahoma" w:hAnsi="Tahoma" w:cs="Tahoma"/>
          <w:color w:val="000000"/>
          <w:sz w:val="21"/>
          <w:szCs w:val="21"/>
          <w:u w:val="single"/>
          <w:shd w:val="clear" w:color="auto" w:fill="FFFFFF"/>
        </w:rPr>
        <w:t xml:space="preserve"> </w:t>
      </w:r>
      <w:r w:rsidRPr="00934E33">
        <w:rPr>
          <w:rFonts w:ascii="Tahoma" w:hAnsi="Tahoma" w:cs="Tahoma"/>
          <w:color w:val="000000"/>
          <w:sz w:val="21"/>
          <w:szCs w:val="21"/>
          <w:u w:val="single"/>
          <w:shd w:val="clear" w:color="auto" w:fill="FFFFFF"/>
        </w:rPr>
        <w:t>energy, leading to even more ice loss and further global warming.</w:t>
      </w:r>
      <w:r w:rsidRPr="00934E33">
        <w:rPr>
          <w:rFonts w:ascii="Tahoma" w:hAnsi="Tahoma" w:cs="Tahoma" w:hint="eastAsia"/>
          <w:color w:val="000000"/>
          <w:sz w:val="21"/>
          <w:szCs w:val="21"/>
          <w:u w:val="single"/>
          <w:shd w:val="clear" w:color="auto" w:fill="FFFFFF"/>
        </w:rPr>
        <w:t>”</w:t>
      </w:r>
      <w:r w:rsidRPr="00934E33">
        <w:rPr>
          <w:rFonts w:ascii="Tahoma" w:hAnsi="Tahoma" w:cs="Tahoma"/>
          <w:color w:val="000000"/>
          <w:sz w:val="21"/>
          <w:szCs w:val="21"/>
          <w:u w:val="single"/>
          <w:shd w:val="clear" w:color="auto" w:fill="FFFFFF"/>
        </w:rPr>
        <w:t xml:space="preserve"> It should be stated that this is</w:t>
      </w:r>
      <w:r w:rsidR="00AE376B" w:rsidRPr="00934E33">
        <w:rPr>
          <w:rFonts w:ascii="Tahoma" w:hAnsi="Tahoma" w:cs="Tahoma"/>
          <w:color w:val="000000"/>
          <w:sz w:val="21"/>
          <w:szCs w:val="21"/>
          <w:u w:val="single"/>
          <w:shd w:val="clear" w:color="auto" w:fill="FFFFFF"/>
        </w:rPr>
        <w:t xml:space="preserve"> </w:t>
      </w:r>
      <w:r w:rsidRPr="00934E33">
        <w:rPr>
          <w:rFonts w:ascii="Tahoma" w:hAnsi="Tahoma" w:cs="Tahoma"/>
          <w:color w:val="000000"/>
          <w:sz w:val="21"/>
          <w:szCs w:val="21"/>
          <w:u w:val="single"/>
          <w:shd w:val="clear" w:color="auto" w:fill="FFFFFF"/>
        </w:rPr>
        <w:t xml:space="preserve">usually called </w:t>
      </w:r>
      <w:r w:rsidRPr="00934E33">
        <w:rPr>
          <w:rFonts w:ascii="Tahoma" w:hAnsi="Tahoma" w:cs="Tahoma" w:hint="eastAsia"/>
          <w:color w:val="000000"/>
          <w:sz w:val="21"/>
          <w:szCs w:val="21"/>
          <w:u w:val="single"/>
          <w:shd w:val="clear" w:color="auto" w:fill="FFFFFF"/>
        </w:rPr>
        <w:t>“</w:t>
      </w:r>
      <w:r w:rsidRPr="00934E33">
        <w:rPr>
          <w:rFonts w:ascii="Tahoma" w:hAnsi="Tahoma" w:cs="Tahoma"/>
          <w:color w:val="000000"/>
          <w:sz w:val="21"/>
          <w:szCs w:val="21"/>
          <w:u w:val="single"/>
          <w:shd w:val="clear" w:color="auto" w:fill="FFFFFF"/>
        </w:rPr>
        <w:t>ice-albedo feedback.</w:t>
      </w:r>
      <w:r w:rsidRPr="00934E33">
        <w:rPr>
          <w:rFonts w:ascii="Tahoma" w:hAnsi="Tahoma" w:cs="Tahoma" w:hint="eastAsia"/>
          <w:color w:val="000000"/>
          <w:sz w:val="21"/>
          <w:szCs w:val="21"/>
          <w:u w:val="single"/>
          <w:shd w:val="clear" w:color="auto" w:fill="FFFFFF"/>
        </w:rPr>
        <w:t>”</w:t>
      </w:r>
    </w:p>
    <w:p w14:paraId="6022A41F" w14:textId="60F66731" w:rsidR="00AB2F76" w:rsidRDefault="00AB2F76" w:rsidP="00B214B9">
      <w:pPr>
        <w:rPr>
          <w:rFonts w:ascii="Tahoma" w:hAnsi="Tahoma" w:cs="Tahoma"/>
          <w:color w:val="000000"/>
          <w:sz w:val="21"/>
          <w:szCs w:val="21"/>
          <w:shd w:val="clear" w:color="auto" w:fill="FFFFFF"/>
        </w:rPr>
      </w:pPr>
      <w:r>
        <w:rPr>
          <w:rFonts w:ascii="Tahoma" w:hAnsi="Tahoma" w:cs="Tahoma"/>
          <w:color w:val="000000"/>
          <w:sz w:val="21"/>
          <w:szCs w:val="21"/>
          <w:shd w:val="clear" w:color="auto" w:fill="FFFFFF"/>
        </w:rPr>
        <w:t xml:space="preserve">EW: </w:t>
      </w:r>
      <w:r w:rsidR="009F55B2">
        <w:rPr>
          <w:rFonts w:ascii="Tahoma" w:hAnsi="Tahoma" w:cs="Tahoma"/>
          <w:color w:val="000000"/>
          <w:sz w:val="21"/>
          <w:szCs w:val="21"/>
          <w:shd w:val="clear" w:color="auto" w:fill="FFFFFF"/>
        </w:rPr>
        <w:t xml:space="preserve">We have </w:t>
      </w:r>
      <w:r>
        <w:rPr>
          <w:rFonts w:ascii="Tahoma" w:hAnsi="Tahoma" w:cs="Tahoma"/>
          <w:color w:val="000000"/>
          <w:sz w:val="21"/>
          <w:szCs w:val="21"/>
          <w:shd w:val="clear" w:color="auto" w:fill="FFFFFF"/>
        </w:rPr>
        <w:t>revised as suggest</w:t>
      </w:r>
      <w:r w:rsidR="00DD1047">
        <w:rPr>
          <w:rFonts w:ascii="Tahoma" w:hAnsi="Tahoma" w:cs="Tahoma"/>
          <w:color w:val="000000"/>
          <w:sz w:val="21"/>
          <w:szCs w:val="21"/>
          <w:shd w:val="clear" w:color="auto" w:fill="FFFFFF"/>
        </w:rPr>
        <w:t>ed</w:t>
      </w:r>
    </w:p>
    <w:p w14:paraId="15C12F58" w14:textId="77777777" w:rsidR="00AB2F76" w:rsidRPr="00B214B9" w:rsidRDefault="00AB2F76" w:rsidP="00B214B9">
      <w:pPr>
        <w:rPr>
          <w:rFonts w:ascii="Tahoma" w:hAnsi="Tahoma" w:cs="Tahoma"/>
          <w:color w:val="000000"/>
          <w:sz w:val="21"/>
          <w:szCs w:val="21"/>
          <w:shd w:val="clear" w:color="auto" w:fill="FFFFFF"/>
        </w:rPr>
      </w:pPr>
    </w:p>
    <w:p w14:paraId="406AB94D" w14:textId="05647055" w:rsidR="00B214B9" w:rsidRPr="00934E33" w:rsidRDefault="00B214B9" w:rsidP="00B214B9">
      <w:pPr>
        <w:rPr>
          <w:rFonts w:ascii="Tahoma" w:hAnsi="Tahoma" w:cs="Tahoma"/>
          <w:color w:val="000000"/>
          <w:sz w:val="21"/>
          <w:szCs w:val="21"/>
          <w:u w:val="single"/>
          <w:shd w:val="clear" w:color="auto" w:fill="FFFFFF"/>
        </w:rPr>
      </w:pPr>
      <w:r w:rsidRPr="00934E33">
        <w:rPr>
          <w:rFonts w:ascii="Tahoma" w:hAnsi="Tahoma" w:cs="Tahoma"/>
          <w:color w:val="000000"/>
          <w:sz w:val="21"/>
          <w:szCs w:val="21"/>
          <w:u w:val="single"/>
          <w:shd w:val="clear" w:color="auto" w:fill="FFFFFF"/>
        </w:rPr>
        <w:t xml:space="preserve">3. Eq 1: It is unclear why the interaction </w:t>
      </w:r>
      <w:proofErr w:type="spellStart"/>
      <w:r w:rsidRPr="00934E33">
        <w:rPr>
          <w:rFonts w:ascii="Tahoma" w:hAnsi="Tahoma" w:cs="Tahoma"/>
          <w:i/>
          <w:iCs/>
          <w:color w:val="000000"/>
          <w:sz w:val="21"/>
          <w:szCs w:val="21"/>
          <w:u w:val="single"/>
          <w:shd w:val="clear" w:color="auto" w:fill="FFFFFF"/>
        </w:rPr>
        <w:t>J</w:t>
      </w:r>
      <w:r w:rsidRPr="00934E33">
        <w:rPr>
          <w:rFonts w:ascii="Tahoma" w:hAnsi="Tahoma" w:cs="Tahoma"/>
          <w:i/>
          <w:iCs/>
          <w:color w:val="000000"/>
          <w:sz w:val="21"/>
          <w:szCs w:val="21"/>
          <w:u w:val="single"/>
          <w:shd w:val="clear" w:color="auto" w:fill="FFFFFF"/>
          <w:vertAlign w:val="subscript"/>
        </w:rPr>
        <w:t>ij</w:t>
      </w:r>
      <w:proofErr w:type="spellEnd"/>
      <w:r w:rsidRPr="00934E33">
        <w:rPr>
          <w:rFonts w:ascii="Tahoma" w:hAnsi="Tahoma" w:cs="Tahoma"/>
          <w:i/>
          <w:iCs/>
          <w:color w:val="000000"/>
          <w:sz w:val="21"/>
          <w:szCs w:val="21"/>
          <w:u w:val="single"/>
          <w:shd w:val="clear" w:color="auto" w:fill="FFFFFF"/>
        </w:rPr>
        <w:t xml:space="preserve"> </w:t>
      </w:r>
      <w:r w:rsidRPr="00934E33">
        <w:rPr>
          <w:rFonts w:ascii="Tahoma" w:hAnsi="Tahoma" w:cs="Tahoma"/>
          <w:color w:val="000000"/>
          <w:sz w:val="21"/>
          <w:szCs w:val="21"/>
          <w:u w:val="single"/>
          <w:shd w:val="clear" w:color="auto" w:fill="FFFFFF"/>
        </w:rPr>
        <w:t xml:space="preserve">cannot be negative (i.e., antiferromagnetic)? Is </w:t>
      </w:r>
      <w:proofErr w:type="spellStart"/>
      <w:proofErr w:type="gramStart"/>
      <w:r w:rsidRPr="00934E33">
        <w:rPr>
          <w:rFonts w:ascii="Tahoma" w:hAnsi="Tahoma" w:cs="Tahoma"/>
          <w:color w:val="000000"/>
          <w:sz w:val="21"/>
          <w:szCs w:val="21"/>
          <w:u w:val="single"/>
          <w:shd w:val="clear" w:color="auto" w:fill="FFFFFF"/>
        </w:rPr>
        <w:t>is</w:t>
      </w:r>
      <w:proofErr w:type="spellEnd"/>
      <w:proofErr w:type="gramEnd"/>
      <w:r w:rsidRPr="00934E33">
        <w:rPr>
          <w:rFonts w:ascii="Tahoma" w:hAnsi="Tahoma" w:cs="Tahoma"/>
          <w:color w:val="000000"/>
          <w:sz w:val="21"/>
          <w:szCs w:val="21"/>
          <w:u w:val="single"/>
          <w:shd w:val="clear" w:color="auto" w:fill="FFFFFF"/>
        </w:rPr>
        <w:t xml:space="preserve"> enforced</w:t>
      </w:r>
      <w:r w:rsidR="00AE376B" w:rsidRPr="00934E33">
        <w:rPr>
          <w:rFonts w:ascii="Tahoma" w:hAnsi="Tahoma" w:cs="Tahoma"/>
          <w:color w:val="000000"/>
          <w:sz w:val="21"/>
          <w:szCs w:val="21"/>
          <w:u w:val="single"/>
          <w:shd w:val="clear" w:color="auto" w:fill="FFFFFF"/>
        </w:rPr>
        <w:t xml:space="preserve"> </w:t>
      </w:r>
      <w:r w:rsidRPr="00934E33">
        <w:rPr>
          <w:rFonts w:ascii="Tahoma" w:hAnsi="Tahoma" w:cs="Tahoma"/>
          <w:color w:val="000000"/>
          <w:sz w:val="21"/>
          <w:szCs w:val="21"/>
          <w:u w:val="single"/>
          <w:shd w:val="clear" w:color="auto" w:fill="FFFFFF"/>
        </w:rPr>
        <w:t>in the method, or does it just come out of the optimization process?</w:t>
      </w:r>
    </w:p>
    <w:p w14:paraId="41EBE15B" w14:textId="7B8F5E09" w:rsidR="00016832" w:rsidRDefault="00016832" w:rsidP="00B214B9">
      <w:pPr>
        <w:rPr>
          <w:rFonts w:ascii="Tahoma" w:hAnsi="Tahoma" w:cs="Tahoma"/>
          <w:color w:val="000000"/>
          <w:sz w:val="21"/>
          <w:szCs w:val="21"/>
          <w:shd w:val="clear" w:color="auto" w:fill="FFFFFF"/>
        </w:rPr>
      </w:pPr>
      <w:r>
        <w:rPr>
          <w:rFonts w:ascii="Tahoma" w:hAnsi="Tahoma" w:cs="Tahoma"/>
          <w:color w:val="000000"/>
          <w:sz w:val="21"/>
          <w:szCs w:val="21"/>
          <w:shd w:val="clear" w:color="auto" w:fill="FFFFFF"/>
        </w:rPr>
        <w:t xml:space="preserve">EW: </w:t>
      </w:r>
      <w:r w:rsidR="00765982">
        <w:rPr>
          <w:rFonts w:ascii="Tahoma" w:hAnsi="Tahoma" w:cs="Tahoma"/>
          <w:color w:val="000000"/>
          <w:sz w:val="21"/>
          <w:szCs w:val="21"/>
          <w:shd w:val="clear" w:color="auto" w:fill="FFFFFF"/>
        </w:rPr>
        <w:t>We agree that</w:t>
      </w:r>
      <w:r>
        <w:rPr>
          <w:rFonts w:ascii="Tahoma" w:hAnsi="Tahoma" w:cs="Tahoma"/>
          <w:color w:val="000000"/>
          <w:sz w:val="21"/>
          <w:szCs w:val="21"/>
          <w:shd w:val="clear" w:color="auto" w:fill="FFFFFF"/>
        </w:rPr>
        <w:t xml:space="preserve"> </w:t>
      </w:r>
      <w:proofErr w:type="spellStart"/>
      <w:r w:rsidR="00597183" w:rsidRPr="00597183">
        <w:rPr>
          <w:rFonts w:ascii="Tahoma" w:hAnsi="Tahoma" w:cs="Tahoma"/>
          <w:i/>
          <w:iCs/>
          <w:color w:val="000000"/>
          <w:sz w:val="21"/>
          <w:szCs w:val="21"/>
          <w:shd w:val="clear" w:color="auto" w:fill="FFFFFF"/>
        </w:rPr>
        <w:t>J</w:t>
      </w:r>
      <w:r w:rsidR="00597183" w:rsidRPr="00597183">
        <w:rPr>
          <w:rFonts w:ascii="Tahoma" w:hAnsi="Tahoma" w:cs="Tahoma"/>
          <w:i/>
          <w:iCs/>
          <w:color w:val="000000"/>
          <w:sz w:val="21"/>
          <w:szCs w:val="21"/>
          <w:shd w:val="clear" w:color="auto" w:fill="FFFFFF"/>
          <w:vertAlign w:val="subscript"/>
        </w:rPr>
        <w:t>ij</w:t>
      </w:r>
      <w:proofErr w:type="spellEnd"/>
      <w:r>
        <w:rPr>
          <w:rFonts w:ascii="Tahoma" w:hAnsi="Tahoma" w:cs="Tahoma"/>
          <w:color w:val="000000"/>
          <w:sz w:val="21"/>
          <w:szCs w:val="21"/>
          <w:shd w:val="clear" w:color="auto" w:fill="FFFFFF"/>
        </w:rPr>
        <w:t xml:space="preserve"> is negative for antiferromagnet materials. For the research in this paper, it is natural</w:t>
      </w:r>
      <w:r w:rsidR="00765982">
        <w:rPr>
          <w:rFonts w:ascii="Tahoma" w:hAnsi="Tahoma" w:cs="Tahoma"/>
          <w:color w:val="000000"/>
          <w:sz w:val="21"/>
          <w:szCs w:val="21"/>
          <w:shd w:val="clear" w:color="auto" w:fill="FFFFFF"/>
        </w:rPr>
        <w:t>ly the case</w:t>
      </w:r>
      <w:r>
        <w:rPr>
          <w:rFonts w:ascii="Tahoma" w:hAnsi="Tahoma" w:cs="Tahoma"/>
          <w:color w:val="000000"/>
          <w:sz w:val="21"/>
          <w:szCs w:val="21"/>
          <w:shd w:val="clear" w:color="auto" w:fill="FFFFFF"/>
        </w:rPr>
        <w:t xml:space="preserve"> that </w:t>
      </w:r>
      <w:bookmarkStart w:id="8" w:name="_Hlk162981647"/>
      <w:r>
        <w:rPr>
          <w:rFonts w:ascii="Tahoma" w:hAnsi="Tahoma" w:cs="Tahoma"/>
          <w:color w:val="000000"/>
          <w:sz w:val="21"/>
          <w:szCs w:val="21"/>
          <w:shd w:val="clear" w:color="auto" w:fill="FFFFFF"/>
        </w:rPr>
        <w:t>the area</w:t>
      </w:r>
      <w:r w:rsidR="00765982">
        <w:rPr>
          <w:rFonts w:ascii="Tahoma" w:hAnsi="Tahoma" w:cs="Tahoma"/>
          <w:color w:val="000000"/>
          <w:sz w:val="21"/>
          <w:szCs w:val="21"/>
          <w:shd w:val="clear" w:color="auto" w:fill="FFFFFF"/>
        </w:rPr>
        <w:t>s</w:t>
      </w:r>
      <w:r>
        <w:rPr>
          <w:rFonts w:ascii="Tahoma" w:hAnsi="Tahoma" w:cs="Tahoma"/>
          <w:color w:val="000000"/>
          <w:sz w:val="21"/>
          <w:szCs w:val="21"/>
          <w:shd w:val="clear" w:color="auto" w:fill="FFFFFF"/>
        </w:rPr>
        <w:t xml:space="preserve"> surrounding ice will be more likely to freeze</w:t>
      </w:r>
      <w:r w:rsidR="00EF10B1">
        <w:rPr>
          <w:rFonts w:ascii="Tahoma" w:hAnsi="Tahoma" w:cs="Tahoma"/>
          <w:color w:val="000000"/>
          <w:sz w:val="21"/>
          <w:szCs w:val="21"/>
          <w:shd w:val="clear" w:color="auto" w:fill="FFFFFF"/>
        </w:rPr>
        <w:t>,</w:t>
      </w:r>
      <w:r>
        <w:rPr>
          <w:rFonts w:ascii="Tahoma" w:hAnsi="Tahoma" w:cs="Tahoma"/>
          <w:color w:val="000000"/>
          <w:sz w:val="21"/>
          <w:szCs w:val="21"/>
          <w:shd w:val="clear" w:color="auto" w:fill="FFFFFF"/>
        </w:rPr>
        <w:t xml:space="preserve"> and </w:t>
      </w:r>
      <w:r w:rsidR="00765982">
        <w:rPr>
          <w:rFonts w:ascii="Tahoma" w:hAnsi="Tahoma" w:cs="Tahoma"/>
          <w:color w:val="000000"/>
          <w:sz w:val="21"/>
          <w:szCs w:val="21"/>
          <w:shd w:val="clear" w:color="auto" w:fill="FFFFFF"/>
        </w:rPr>
        <w:t>those</w:t>
      </w:r>
      <w:r w:rsidR="00765982">
        <w:rPr>
          <w:rFonts w:ascii="Tahoma" w:hAnsi="Tahoma" w:cs="Tahoma"/>
          <w:color w:val="000000"/>
          <w:sz w:val="21"/>
          <w:szCs w:val="21"/>
          <w:shd w:val="clear" w:color="auto" w:fill="FFFFFF"/>
        </w:rPr>
        <w:t xml:space="preserve"> </w:t>
      </w:r>
      <w:r>
        <w:rPr>
          <w:rFonts w:ascii="Tahoma" w:hAnsi="Tahoma" w:cs="Tahoma"/>
          <w:color w:val="000000"/>
          <w:sz w:val="21"/>
          <w:szCs w:val="21"/>
          <w:shd w:val="clear" w:color="auto" w:fill="FFFFFF"/>
        </w:rPr>
        <w:t>surrounding water will tend to melt</w:t>
      </w:r>
      <w:bookmarkEnd w:id="8"/>
      <w:r w:rsidR="00EF10B1">
        <w:rPr>
          <w:rFonts w:ascii="Tahoma" w:hAnsi="Tahoma" w:cs="Tahoma"/>
          <w:color w:val="000000"/>
          <w:sz w:val="21"/>
          <w:szCs w:val="21"/>
          <w:shd w:val="clear" w:color="auto" w:fill="FFFFFF"/>
        </w:rPr>
        <w:t xml:space="preserve">. </w:t>
      </w:r>
      <w:r w:rsidR="00765982">
        <w:rPr>
          <w:rFonts w:ascii="Tahoma" w:hAnsi="Tahoma" w:cs="Tahoma"/>
          <w:color w:val="000000"/>
          <w:sz w:val="21"/>
          <w:szCs w:val="21"/>
          <w:shd w:val="clear" w:color="auto" w:fill="FFFFFF"/>
        </w:rPr>
        <w:t>Therefore</w:t>
      </w:r>
      <w:ins w:id="9" w:author="Ying Zhao" w:date="2024-04-11T19:58:00Z">
        <w:r w:rsidR="00934E33">
          <w:rPr>
            <w:rFonts w:ascii="Tahoma" w:hAnsi="Tahoma" w:cs="Tahoma"/>
            <w:color w:val="000000"/>
            <w:sz w:val="21"/>
            <w:szCs w:val="21"/>
            <w:shd w:val="clear" w:color="auto" w:fill="FFFFFF"/>
          </w:rPr>
          <w:t>,</w:t>
        </w:r>
      </w:ins>
      <w:r>
        <w:rPr>
          <w:rFonts w:ascii="Tahoma" w:hAnsi="Tahoma" w:cs="Tahoma"/>
          <w:color w:val="000000"/>
          <w:sz w:val="21"/>
          <w:szCs w:val="21"/>
          <w:shd w:val="clear" w:color="auto" w:fill="FFFFFF"/>
        </w:rPr>
        <w:t xml:space="preserve"> </w:t>
      </w:r>
      <w:proofErr w:type="spellStart"/>
      <w:r w:rsidR="00597183" w:rsidRPr="00597183">
        <w:rPr>
          <w:rFonts w:ascii="Tahoma" w:hAnsi="Tahoma" w:cs="Tahoma"/>
          <w:i/>
          <w:iCs/>
          <w:color w:val="000000"/>
          <w:sz w:val="21"/>
          <w:szCs w:val="21"/>
          <w:shd w:val="clear" w:color="auto" w:fill="FFFFFF"/>
        </w:rPr>
        <w:t>J</w:t>
      </w:r>
      <w:r w:rsidR="00597183" w:rsidRPr="00597183">
        <w:rPr>
          <w:rFonts w:ascii="Tahoma" w:hAnsi="Tahoma" w:cs="Tahoma"/>
          <w:i/>
          <w:iCs/>
          <w:color w:val="000000"/>
          <w:sz w:val="21"/>
          <w:szCs w:val="21"/>
          <w:shd w:val="clear" w:color="auto" w:fill="FFFFFF"/>
          <w:vertAlign w:val="subscript"/>
        </w:rPr>
        <w:t>ij</w:t>
      </w:r>
      <w:proofErr w:type="spellEnd"/>
      <w:r>
        <w:rPr>
          <w:rFonts w:ascii="Tahoma" w:hAnsi="Tahoma" w:cs="Tahoma"/>
          <w:color w:val="000000"/>
          <w:sz w:val="21"/>
          <w:szCs w:val="21"/>
          <w:shd w:val="clear" w:color="auto" w:fill="FFFFFF"/>
        </w:rPr>
        <w:t xml:space="preserve"> is expected to be positive </w:t>
      </w:r>
      <w:r w:rsidR="00765982">
        <w:rPr>
          <w:rFonts w:ascii="Tahoma" w:hAnsi="Tahoma" w:cs="Tahoma"/>
          <w:color w:val="000000"/>
          <w:sz w:val="21"/>
          <w:szCs w:val="21"/>
          <w:shd w:val="clear" w:color="auto" w:fill="FFFFFF"/>
        </w:rPr>
        <w:t>given</w:t>
      </w:r>
      <w:r>
        <w:rPr>
          <w:rFonts w:ascii="Tahoma" w:hAnsi="Tahoma" w:cs="Tahoma"/>
          <w:color w:val="000000"/>
          <w:sz w:val="21"/>
          <w:szCs w:val="21"/>
          <w:shd w:val="clear" w:color="auto" w:fill="FFFFFF"/>
        </w:rPr>
        <w:t xml:space="preserve"> </w:t>
      </w:r>
      <w:r w:rsidR="00765982">
        <w:rPr>
          <w:rFonts w:ascii="Tahoma" w:hAnsi="Tahoma" w:cs="Tahoma"/>
          <w:color w:val="000000"/>
          <w:sz w:val="21"/>
          <w:szCs w:val="21"/>
          <w:shd w:val="clear" w:color="auto" w:fill="FFFFFF"/>
        </w:rPr>
        <w:t xml:space="preserve">such </w:t>
      </w:r>
      <w:r>
        <w:rPr>
          <w:rFonts w:ascii="Tahoma" w:hAnsi="Tahoma" w:cs="Tahoma"/>
          <w:color w:val="000000"/>
          <w:sz w:val="21"/>
          <w:szCs w:val="21"/>
          <w:shd w:val="clear" w:color="auto" w:fill="FFFFFF"/>
        </w:rPr>
        <w:t>intuiti</w:t>
      </w:r>
      <w:r w:rsidR="00765982">
        <w:rPr>
          <w:rFonts w:ascii="Tahoma" w:hAnsi="Tahoma" w:cs="Tahoma"/>
          <w:color w:val="000000"/>
          <w:sz w:val="21"/>
          <w:szCs w:val="21"/>
          <w:shd w:val="clear" w:color="auto" w:fill="FFFFFF"/>
        </w:rPr>
        <w:t>on. In fact,</w:t>
      </w:r>
      <w:r>
        <w:rPr>
          <w:rFonts w:ascii="Tahoma" w:hAnsi="Tahoma" w:cs="Tahoma"/>
          <w:color w:val="000000"/>
          <w:sz w:val="21"/>
          <w:szCs w:val="21"/>
          <w:shd w:val="clear" w:color="auto" w:fill="FFFFFF"/>
        </w:rPr>
        <w:t xml:space="preserve"> </w:t>
      </w:r>
      <w:r w:rsidR="00765982">
        <w:rPr>
          <w:rFonts w:ascii="Tahoma" w:hAnsi="Tahoma" w:cs="Tahoma"/>
          <w:color w:val="000000"/>
          <w:sz w:val="21"/>
          <w:szCs w:val="21"/>
          <w:shd w:val="clear" w:color="auto" w:fill="FFFFFF"/>
        </w:rPr>
        <w:t>it</w:t>
      </w:r>
      <w:r>
        <w:rPr>
          <w:rFonts w:ascii="Tahoma" w:hAnsi="Tahoma" w:cs="Tahoma"/>
          <w:color w:val="000000"/>
          <w:sz w:val="21"/>
          <w:szCs w:val="21"/>
          <w:shd w:val="clear" w:color="auto" w:fill="FFFFFF"/>
        </w:rPr>
        <w:t xml:space="preserve"> is </w:t>
      </w:r>
      <w:r w:rsidR="00EC4D66">
        <w:rPr>
          <w:rFonts w:ascii="Tahoma" w:hAnsi="Tahoma" w:cs="Tahoma"/>
          <w:color w:val="000000"/>
          <w:sz w:val="21"/>
          <w:szCs w:val="21"/>
          <w:shd w:val="clear" w:color="auto" w:fill="FFFFFF"/>
        </w:rPr>
        <w:t xml:space="preserve">confirmed </w:t>
      </w:r>
      <w:r w:rsidR="00765982">
        <w:rPr>
          <w:rFonts w:ascii="Tahoma" w:hAnsi="Tahoma" w:cs="Tahoma"/>
          <w:color w:val="000000"/>
          <w:sz w:val="21"/>
          <w:szCs w:val="21"/>
          <w:shd w:val="clear" w:color="auto" w:fill="FFFFFF"/>
        </w:rPr>
        <w:t xml:space="preserve">in our study </w:t>
      </w:r>
      <w:r w:rsidR="00EC4D66">
        <w:rPr>
          <w:rFonts w:ascii="Tahoma" w:hAnsi="Tahoma" w:cs="Tahoma"/>
          <w:color w:val="000000"/>
          <w:sz w:val="21"/>
          <w:szCs w:val="21"/>
          <w:shd w:val="clear" w:color="auto" w:fill="FFFFFF"/>
        </w:rPr>
        <w:t xml:space="preserve">by the </w:t>
      </w:r>
      <w:r>
        <w:rPr>
          <w:rFonts w:ascii="Tahoma" w:hAnsi="Tahoma" w:cs="Tahoma"/>
          <w:color w:val="000000"/>
          <w:sz w:val="21"/>
          <w:szCs w:val="21"/>
          <w:shd w:val="clear" w:color="auto" w:fill="FFFFFF"/>
        </w:rPr>
        <w:t>result</w:t>
      </w:r>
      <w:r w:rsidR="00EC4D66">
        <w:rPr>
          <w:rFonts w:ascii="Tahoma" w:hAnsi="Tahoma" w:cs="Tahoma"/>
          <w:color w:val="000000"/>
          <w:sz w:val="21"/>
          <w:szCs w:val="21"/>
          <w:shd w:val="clear" w:color="auto" w:fill="FFFFFF"/>
        </w:rPr>
        <w:t>s</w:t>
      </w:r>
      <w:r>
        <w:rPr>
          <w:rFonts w:ascii="Tahoma" w:hAnsi="Tahoma" w:cs="Tahoma"/>
          <w:color w:val="000000"/>
          <w:sz w:val="21"/>
          <w:szCs w:val="21"/>
          <w:shd w:val="clear" w:color="auto" w:fill="FFFFFF"/>
        </w:rPr>
        <w:t xml:space="preserve"> coming out of the optimization process instead of being enforced, matching our </w:t>
      </w:r>
      <w:r w:rsidR="00765982">
        <w:rPr>
          <w:rFonts w:ascii="Tahoma" w:hAnsi="Tahoma" w:cs="Tahoma"/>
          <w:color w:val="000000"/>
          <w:sz w:val="21"/>
          <w:szCs w:val="21"/>
          <w:shd w:val="clear" w:color="auto" w:fill="FFFFFF"/>
        </w:rPr>
        <w:t xml:space="preserve">intuition. </w:t>
      </w:r>
      <w:r w:rsidR="00591B5F">
        <w:rPr>
          <w:rFonts w:ascii="Tahoma" w:hAnsi="Tahoma" w:cs="Tahoma"/>
          <w:color w:val="000000"/>
          <w:sz w:val="21"/>
          <w:szCs w:val="21"/>
          <w:shd w:val="clear" w:color="auto" w:fill="FFFFFF"/>
        </w:rPr>
        <w:t xml:space="preserve">We </w:t>
      </w:r>
      <w:r w:rsidR="00B80087">
        <w:rPr>
          <w:rFonts w:ascii="Tahoma" w:hAnsi="Tahoma" w:cs="Tahoma"/>
          <w:color w:val="000000"/>
          <w:sz w:val="21"/>
          <w:szCs w:val="21"/>
          <w:shd w:val="clear" w:color="auto" w:fill="FFFFFF"/>
        </w:rPr>
        <w:t xml:space="preserve">have </w:t>
      </w:r>
      <w:r w:rsidR="00591B5F">
        <w:rPr>
          <w:rFonts w:ascii="Tahoma" w:hAnsi="Tahoma" w:cs="Tahoma"/>
          <w:color w:val="000000"/>
          <w:sz w:val="21"/>
          <w:szCs w:val="21"/>
          <w:shd w:val="clear" w:color="auto" w:fill="FFFFFF"/>
        </w:rPr>
        <w:t>revised the paper accordingly</w:t>
      </w:r>
      <w:r w:rsidR="00393687">
        <w:rPr>
          <w:rFonts w:ascii="Tahoma" w:hAnsi="Tahoma" w:cs="Tahoma"/>
          <w:color w:val="000000"/>
          <w:sz w:val="21"/>
          <w:szCs w:val="21"/>
          <w:shd w:val="clear" w:color="auto" w:fill="FFFFFF"/>
        </w:rPr>
        <w:t xml:space="preserve"> on page 3 and also for explanations of table 1 on </w:t>
      </w:r>
      <w:r w:rsidR="00393687" w:rsidRPr="00934E33">
        <w:rPr>
          <w:rFonts w:ascii="Tahoma" w:hAnsi="Tahoma" w:cs="Tahoma"/>
          <w:color w:val="000000"/>
          <w:sz w:val="21"/>
          <w:szCs w:val="21"/>
          <w:highlight w:val="yellow"/>
          <w:shd w:val="clear" w:color="auto" w:fill="FFFFFF"/>
        </w:rPr>
        <w:t xml:space="preserve">page </w:t>
      </w:r>
      <w:r w:rsidR="00765982" w:rsidRPr="00934E33">
        <w:rPr>
          <w:rFonts w:ascii="Tahoma" w:hAnsi="Tahoma" w:cs="Tahoma"/>
          <w:color w:val="000000"/>
          <w:sz w:val="21"/>
          <w:szCs w:val="21"/>
          <w:highlight w:val="yellow"/>
          <w:shd w:val="clear" w:color="auto" w:fill="FFFFFF"/>
        </w:rPr>
        <w:t>10</w:t>
      </w:r>
      <w:r w:rsidR="00FA2D90">
        <w:rPr>
          <w:rFonts w:ascii="Tahoma" w:hAnsi="Tahoma" w:cs="Tahoma"/>
          <w:color w:val="000000"/>
          <w:sz w:val="21"/>
          <w:szCs w:val="21"/>
          <w:shd w:val="clear" w:color="auto" w:fill="FFFFFF"/>
        </w:rPr>
        <w:t>.</w:t>
      </w:r>
    </w:p>
    <w:p w14:paraId="17D237E3" w14:textId="77777777" w:rsidR="00016832" w:rsidRPr="00B214B9" w:rsidRDefault="00016832" w:rsidP="00B214B9">
      <w:pPr>
        <w:rPr>
          <w:rFonts w:ascii="Tahoma" w:hAnsi="Tahoma" w:cs="Tahoma"/>
          <w:color w:val="000000"/>
          <w:sz w:val="21"/>
          <w:szCs w:val="21"/>
          <w:shd w:val="clear" w:color="auto" w:fill="FFFFFF"/>
        </w:rPr>
      </w:pPr>
    </w:p>
    <w:p w14:paraId="309890E2" w14:textId="3784F933" w:rsidR="00B214B9" w:rsidRPr="007205B1" w:rsidRDefault="00B214B9" w:rsidP="00B214B9">
      <w:pPr>
        <w:rPr>
          <w:rFonts w:ascii="Tahoma" w:hAnsi="Tahoma" w:cs="Tahoma"/>
          <w:color w:val="000000"/>
          <w:sz w:val="21"/>
          <w:szCs w:val="21"/>
          <w:u w:val="single"/>
          <w:shd w:val="clear" w:color="auto" w:fill="FFFFFF"/>
        </w:rPr>
      </w:pPr>
      <w:r w:rsidRPr="007205B1">
        <w:rPr>
          <w:rFonts w:ascii="Tahoma" w:hAnsi="Tahoma" w:cs="Tahoma"/>
          <w:color w:val="000000"/>
          <w:sz w:val="21"/>
          <w:szCs w:val="21"/>
          <w:u w:val="single"/>
          <w:shd w:val="clear" w:color="auto" w:fill="FFFFFF"/>
        </w:rPr>
        <w:t xml:space="preserve">4. Allowing </w:t>
      </w:r>
      <m:oMath>
        <m:sSub>
          <m:sSubPr>
            <m:ctrlPr>
              <w:rPr>
                <w:rFonts w:ascii="Cambria Math" w:hAnsi="Cambria Math" w:cs="Tahoma"/>
                <w:i/>
                <w:color w:val="000000"/>
                <w:sz w:val="21"/>
                <w:szCs w:val="21"/>
                <w:u w:val="single"/>
                <w:shd w:val="clear" w:color="auto" w:fill="FFFFFF"/>
              </w:rPr>
            </m:ctrlPr>
          </m:sSubPr>
          <m:e>
            <m:r>
              <w:rPr>
                <w:rFonts w:ascii="Cambria Math" w:hAnsi="Cambria Math" w:cs="Tahoma"/>
                <w:color w:val="000000"/>
                <w:sz w:val="21"/>
                <w:szCs w:val="21"/>
                <w:u w:val="single"/>
                <w:shd w:val="clear" w:color="auto" w:fill="FFFFFF"/>
              </w:rPr>
              <m:t>σ</m:t>
            </m:r>
          </m:e>
          <m:sub>
            <m:r>
              <w:rPr>
                <w:rFonts w:ascii="Cambria Math" w:hAnsi="Cambria Math" w:cs="Tahoma"/>
                <w:color w:val="000000"/>
                <w:sz w:val="21"/>
                <w:szCs w:val="21"/>
                <w:u w:val="single"/>
                <w:shd w:val="clear" w:color="auto" w:fill="FFFFFF"/>
              </w:rPr>
              <m:t>i</m:t>
            </m:r>
          </m:sub>
        </m:sSub>
        <m:r>
          <w:rPr>
            <w:rFonts w:ascii="Cambria Math" w:hAnsi="Cambria Math" w:cs="Tahoma"/>
            <w:color w:val="000000"/>
            <w:sz w:val="21"/>
            <w:szCs w:val="21"/>
            <w:u w:val="single"/>
            <w:shd w:val="clear" w:color="auto" w:fill="FFFFFF"/>
          </w:rPr>
          <m:t>=0</m:t>
        </m:r>
      </m:oMath>
      <w:r w:rsidRPr="007205B1">
        <w:rPr>
          <w:rFonts w:ascii="Tahoma" w:hAnsi="Tahoma" w:cs="Tahoma"/>
          <w:color w:val="000000"/>
          <w:sz w:val="21"/>
          <w:szCs w:val="21"/>
          <w:u w:val="single"/>
          <w:shd w:val="clear" w:color="auto" w:fill="FFFFFF"/>
        </w:rPr>
        <w:t xml:space="preserve"> in the model introduces the possibility of </w:t>
      </w:r>
      <w:r w:rsidRPr="007205B1">
        <w:rPr>
          <w:rFonts w:ascii="Tahoma" w:hAnsi="Tahoma" w:cs="Tahoma" w:hint="eastAsia"/>
          <w:color w:val="000000"/>
          <w:sz w:val="21"/>
          <w:szCs w:val="21"/>
          <w:u w:val="single"/>
          <w:shd w:val="clear" w:color="auto" w:fill="FFFFFF"/>
        </w:rPr>
        <w:t>‘</w:t>
      </w:r>
      <w:r w:rsidRPr="007205B1">
        <w:rPr>
          <w:rFonts w:ascii="Tahoma" w:hAnsi="Tahoma" w:cs="Tahoma"/>
          <w:color w:val="000000"/>
          <w:sz w:val="21"/>
          <w:szCs w:val="21"/>
          <w:u w:val="single"/>
          <w:shd w:val="clear" w:color="auto" w:fill="FFFFFF"/>
        </w:rPr>
        <w:t>noninteraction</w:t>
      </w:r>
      <w:r w:rsidRPr="007205B1">
        <w:rPr>
          <w:rFonts w:ascii="Tahoma" w:hAnsi="Tahoma" w:cs="Tahoma" w:hint="eastAsia"/>
          <w:color w:val="000000"/>
          <w:sz w:val="21"/>
          <w:szCs w:val="21"/>
          <w:u w:val="single"/>
          <w:shd w:val="clear" w:color="auto" w:fill="FFFFFF"/>
        </w:rPr>
        <w:t>’</w:t>
      </w:r>
      <w:r w:rsidRPr="007205B1">
        <w:rPr>
          <w:rFonts w:ascii="Tahoma" w:hAnsi="Tahoma" w:cs="Tahoma"/>
          <w:color w:val="000000"/>
          <w:sz w:val="21"/>
          <w:szCs w:val="21"/>
          <w:u w:val="single"/>
          <w:shd w:val="clear" w:color="auto" w:fill="FFFFFF"/>
        </w:rPr>
        <w:t xml:space="preserve"> (coinciding with </w:t>
      </w:r>
      <w:proofErr w:type="spellStart"/>
      <w:r w:rsidR="00CA6119" w:rsidRPr="007205B1">
        <w:rPr>
          <w:rFonts w:ascii="Tahoma" w:hAnsi="Tahoma" w:cs="Tahoma"/>
          <w:i/>
          <w:iCs/>
          <w:color w:val="000000"/>
          <w:sz w:val="21"/>
          <w:szCs w:val="21"/>
          <w:u w:val="single"/>
          <w:shd w:val="clear" w:color="auto" w:fill="FFFFFF"/>
        </w:rPr>
        <w:t>J</w:t>
      </w:r>
      <w:r w:rsidR="00CA6119" w:rsidRPr="007205B1">
        <w:rPr>
          <w:rFonts w:ascii="Tahoma" w:hAnsi="Tahoma" w:cs="Tahoma"/>
          <w:i/>
          <w:iCs/>
          <w:color w:val="000000"/>
          <w:sz w:val="21"/>
          <w:szCs w:val="21"/>
          <w:u w:val="single"/>
          <w:shd w:val="clear" w:color="auto" w:fill="FFFFFF"/>
          <w:vertAlign w:val="subscript"/>
        </w:rPr>
        <w:t>ij</w:t>
      </w:r>
      <w:proofErr w:type="spellEnd"/>
      <w:r w:rsidRPr="007205B1">
        <w:rPr>
          <w:rFonts w:ascii="Tahoma" w:hAnsi="Tahoma" w:cs="Tahoma"/>
          <w:i/>
          <w:iCs/>
          <w:color w:val="000000"/>
          <w:sz w:val="21"/>
          <w:szCs w:val="21"/>
          <w:u w:val="single"/>
          <w:shd w:val="clear" w:color="auto" w:fill="FFFFFF"/>
        </w:rPr>
        <w:t>=0</w:t>
      </w:r>
      <w:r w:rsidR="00CA6119" w:rsidRPr="007205B1">
        <w:rPr>
          <w:rFonts w:ascii="Tahoma" w:hAnsi="Tahoma" w:cs="Tahoma"/>
          <w:color w:val="000000"/>
          <w:sz w:val="21"/>
          <w:szCs w:val="21"/>
          <w:u w:val="single"/>
          <w:shd w:val="clear" w:color="auto" w:fill="FFFFFF"/>
        </w:rPr>
        <w:t xml:space="preserve"> </w:t>
      </w:r>
      <w:r w:rsidRPr="007205B1">
        <w:rPr>
          <w:rFonts w:ascii="Tahoma" w:hAnsi="Tahoma" w:cs="Tahoma"/>
          <w:color w:val="000000"/>
          <w:sz w:val="21"/>
          <w:szCs w:val="21"/>
          <w:u w:val="single"/>
          <w:shd w:val="clear" w:color="auto" w:fill="FFFFFF"/>
        </w:rPr>
        <w:t>)</w:t>
      </w:r>
      <w:r w:rsidR="00AE376B" w:rsidRPr="007205B1">
        <w:rPr>
          <w:rFonts w:ascii="Tahoma" w:hAnsi="Tahoma" w:cs="Tahoma"/>
          <w:color w:val="000000"/>
          <w:sz w:val="21"/>
          <w:szCs w:val="21"/>
          <w:u w:val="single"/>
          <w:shd w:val="clear" w:color="auto" w:fill="FFFFFF"/>
        </w:rPr>
        <w:t xml:space="preserve"> </w:t>
      </w:r>
      <w:r w:rsidRPr="007205B1">
        <w:rPr>
          <w:rFonts w:ascii="Tahoma" w:hAnsi="Tahoma" w:cs="Tahoma"/>
          <w:color w:val="000000"/>
          <w:sz w:val="21"/>
          <w:szCs w:val="21"/>
          <w:u w:val="single"/>
          <w:shd w:val="clear" w:color="auto" w:fill="FFFFFF"/>
        </w:rPr>
        <w:t>with any lattice site with 50% ice. Although it is numerically unlikely for any lattice site to achieve</w:t>
      </w:r>
      <w:r w:rsidR="00AE376B" w:rsidRPr="007205B1">
        <w:rPr>
          <w:rFonts w:ascii="Tahoma" w:hAnsi="Tahoma" w:cs="Tahoma"/>
          <w:color w:val="000000"/>
          <w:sz w:val="21"/>
          <w:szCs w:val="21"/>
          <w:u w:val="single"/>
          <w:shd w:val="clear" w:color="auto" w:fill="FFFFFF"/>
        </w:rPr>
        <w:t xml:space="preserve"> </w:t>
      </w:r>
      <w:r w:rsidRPr="007205B1">
        <w:rPr>
          <w:rFonts w:ascii="Tahoma" w:hAnsi="Tahoma" w:cs="Tahoma"/>
          <w:color w:val="000000"/>
          <w:sz w:val="21"/>
          <w:szCs w:val="21"/>
          <w:u w:val="single"/>
          <w:shd w:val="clear" w:color="auto" w:fill="FFFFFF"/>
        </w:rPr>
        <w:t>zero value exactly, theoretically, it is not ruled out. This poses a theoretical challenge which should be</w:t>
      </w:r>
      <w:r w:rsidR="00AE376B" w:rsidRPr="007205B1">
        <w:rPr>
          <w:rFonts w:ascii="Tahoma" w:hAnsi="Tahoma" w:cs="Tahoma"/>
          <w:color w:val="000000"/>
          <w:sz w:val="21"/>
          <w:szCs w:val="21"/>
          <w:u w:val="single"/>
          <w:shd w:val="clear" w:color="auto" w:fill="FFFFFF"/>
        </w:rPr>
        <w:t xml:space="preserve"> </w:t>
      </w:r>
      <w:r w:rsidRPr="007205B1">
        <w:rPr>
          <w:rFonts w:ascii="Tahoma" w:hAnsi="Tahoma" w:cs="Tahoma"/>
          <w:color w:val="000000"/>
          <w:sz w:val="21"/>
          <w:szCs w:val="21"/>
          <w:u w:val="single"/>
          <w:shd w:val="clear" w:color="auto" w:fill="FFFFFF"/>
        </w:rPr>
        <w:t>addressed.</w:t>
      </w:r>
    </w:p>
    <w:p w14:paraId="72107A81" w14:textId="47CBBBE4" w:rsidR="00FD1F1D" w:rsidRDefault="00FD1F1D" w:rsidP="00B214B9">
      <w:pPr>
        <w:rPr>
          <w:rFonts w:ascii="Tahoma" w:hAnsi="Tahoma" w:cs="Tahoma"/>
          <w:color w:val="000000"/>
          <w:sz w:val="21"/>
          <w:szCs w:val="21"/>
          <w:shd w:val="clear" w:color="auto" w:fill="FFFFFF"/>
        </w:rPr>
      </w:pPr>
      <w:r>
        <w:rPr>
          <w:rFonts w:ascii="Tahoma" w:hAnsi="Tahoma" w:cs="Tahoma"/>
          <w:color w:val="000000"/>
          <w:sz w:val="21"/>
          <w:szCs w:val="21"/>
          <w:shd w:val="clear" w:color="auto" w:fill="FFFFFF"/>
        </w:rPr>
        <w:t xml:space="preserve">EW: </w:t>
      </w:r>
      <m:oMath>
        <m:sSub>
          <m:sSubPr>
            <m:ctrlPr>
              <w:rPr>
                <w:rFonts w:ascii="Cambria Math" w:hAnsi="Cambria Math" w:cs="Tahoma"/>
                <w:i/>
                <w:color w:val="000000"/>
                <w:sz w:val="21"/>
                <w:szCs w:val="21"/>
                <w:shd w:val="clear" w:color="auto" w:fill="FFFFFF"/>
              </w:rPr>
            </m:ctrlPr>
          </m:sSubPr>
          <m:e>
            <m:r>
              <w:rPr>
                <w:rFonts w:ascii="Cambria Math" w:hAnsi="Cambria Math" w:cs="Tahoma"/>
                <w:color w:val="000000"/>
                <w:sz w:val="21"/>
                <w:szCs w:val="21"/>
                <w:shd w:val="clear" w:color="auto" w:fill="FFFFFF"/>
              </w:rPr>
              <m:t>σ</m:t>
            </m:r>
          </m:e>
          <m:sub>
            <m:r>
              <w:rPr>
                <w:rFonts w:ascii="Cambria Math" w:hAnsi="Cambria Math" w:cs="Tahoma"/>
                <w:color w:val="000000"/>
                <w:sz w:val="21"/>
                <w:szCs w:val="21"/>
                <w:shd w:val="clear" w:color="auto" w:fill="FFFFFF"/>
              </w:rPr>
              <m:t>i</m:t>
            </m:r>
          </m:sub>
        </m:sSub>
        <m:r>
          <w:rPr>
            <w:rFonts w:ascii="Cambria Math" w:hAnsi="Cambria Math" w:cs="Tahoma"/>
            <w:color w:val="000000"/>
            <w:sz w:val="21"/>
            <w:szCs w:val="21"/>
            <w:shd w:val="clear" w:color="auto" w:fill="FFFFFF"/>
          </w:rPr>
          <m:t>=0</m:t>
        </m:r>
      </m:oMath>
      <w:r w:rsidR="009C2127" w:rsidRPr="00B214B9">
        <w:rPr>
          <w:rFonts w:ascii="Tahoma" w:hAnsi="Tahoma" w:cs="Tahoma"/>
          <w:color w:val="000000"/>
          <w:sz w:val="21"/>
          <w:szCs w:val="21"/>
          <w:shd w:val="clear" w:color="auto" w:fill="FFFFFF"/>
        </w:rPr>
        <w:t xml:space="preserve"> </w:t>
      </w:r>
      <w:r w:rsidR="00D7189D">
        <w:rPr>
          <w:rFonts w:ascii="Tahoma" w:hAnsi="Tahoma" w:cs="Tahoma"/>
          <w:color w:val="000000"/>
          <w:sz w:val="21"/>
          <w:szCs w:val="21"/>
          <w:shd w:val="clear" w:color="auto" w:fill="FFFFFF"/>
        </w:rPr>
        <w:t>is possible</w:t>
      </w:r>
      <w:r w:rsidR="00597183">
        <w:rPr>
          <w:rFonts w:ascii="Tahoma" w:hAnsi="Tahoma" w:cs="Tahoma"/>
          <w:color w:val="000000"/>
          <w:sz w:val="21"/>
          <w:szCs w:val="21"/>
          <w:shd w:val="clear" w:color="auto" w:fill="FFFFFF"/>
        </w:rPr>
        <w:t xml:space="preserve">, </w:t>
      </w:r>
      <w:r w:rsidR="00D7189D">
        <w:rPr>
          <w:rFonts w:ascii="Tahoma" w:hAnsi="Tahoma" w:cs="Tahoma"/>
          <w:color w:val="000000"/>
          <w:sz w:val="21"/>
          <w:szCs w:val="21"/>
          <w:shd w:val="clear" w:color="auto" w:fill="FFFFFF"/>
        </w:rPr>
        <w:t xml:space="preserve">though numerically extremely unlikely. This </w:t>
      </w:r>
      <w:r w:rsidR="00EC4D66">
        <w:rPr>
          <w:rFonts w:ascii="Tahoma" w:hAnsi="Tahoma" w:cs="Tahoma"/>
          <w:color w:val="000000"/>
          <w:sz w:val="21"/>
          <w:szCs w:val="21"/>
          <w:shd w:val="clear" w:color="auto" w:fill="FFFFFF"/>
        </w:rPr>
        <w:t>could be</w:t>
      </w:r>
      <w:r w:rsidR="00D7189D">
        <w:rPr>
          <w:rFonts w:ascii="Tahoma" w:hAnsi="Tahoma" w:cs="Tahoma"/>
          <w:color w:val="000000"/>
          <w:sz w:val="21"/>
          <w:szCs w:val="21"/>
          <w:shd w:val="clear" w:color="auto" w:fill="FFFFFF"/>
        </w:rPr>
        <w:t xml:space="preserve"> a challenge for the original binary Ising model</w:t>
      </w:r>
      <w:r w:rsidR="00765982">
        <w:rPr>
          <w:rFonts w:ascii="Tahoma" w:hAnsi="Tahoma" w:cs="Tahoma"/>
          <w:color w:val="000000"/>
          <w:sz w:val="21"/>
          <w:szCs w:val="21"/>
          <w:shd w:val="clear" w:color="auto" w:fill="FFFFFF"/>
        </w:rPr>
        <w:t>, but</w:t>
      </w:r>
      <w:r w:rsidR="00D7189D">
        <w:rPr>
          <w:rFonts w:ascii="Tahoma" w:hAnsi="Tahoma" w:cs="Tahoma"/>
          <w:color w:val="000000"/>
          <w:sz w:val="21"/>
          <w:szCs w:val="21"/>
          <w:shd w:val="clear" w:color="auto" w:fill="FFFFFF"/>
        </w:rPr>
        <w:t xml:space="preserve"> in the context of this paper, it has a natural physical explanation</w:t>
      </w:r>
      <w:r w:rsidR="007205B1">
        <w:rPr>
          <w:rFonts w:ascii="Tahoma" w:hAnsi="Tahoma" w:cs="Tahoma"/>
          <w:color w:val="000000"/>
          <w:sz w:val="21"/>
          <w:szCs w:val="21"/>
          <w:shd w:val="clear" w:color="auto" w:fill="FFFFFF"/>
        </w:rPr>
        <w:t xml:space="preserve"> of </w:t>
      </w:r>
      <w:r w:rsidR="00765982">
        <w:rPr>
          <w:rFonts w:ascii="Tahoma" w:hAnsi="Tahoma" w:cs="Tahoma"/>
          <w:color w:val="000000"/>
          <w:sz w:val="21"/>
          <w:szCs w:val="21"/>
          <w:shd w:val="clear" w:color="auto" w:fill="FFFFFF"/>
        </w:rPr>
        <w:t xml:space="preserve"> a</w:t>
      </w:r>
      <w:r w:rsidR="00D7189D">
        <w:rPr>
          <w:rFonts w:ascii="Tahoma" w:hAnsi="Tahoma" w:cs="Tahoma"/>
          <w:color w:val="000000"/>
          <w:sz w:val="21"/>
          <w:szCs w:val="21"/>
          <w:shd w:val="clear" w:color="auto" w:fill="FFFFFF"/>
        </w:rPr>
        <w:t xml:space="preserve"> cell compris</w:t>
      </w:r>
      <w:r w:rsidR="007205B1">
        <w:rPr>
          <w:rFonts w:ascii="Tahoma" w:hAnsi="Tahoma" w:cs="Tahoma"/>
          <w:color w:val="000000"/>
          <w:sz w:val="21"/>
          <w:szCs w:val="21"/>
          <w:shd w:val="clear" w:color="auto" w:fill="FFFFFF"/>
        </w:rPr>
        <w:t>ing</w:t>
      </w:r>
      <w:r w:rsidR="00D7189D">
        <w:rPr>
          <w:rFonts w:ascii="Tahoma" w:hAnsi="Tahoma" w:cs="Tahoma"/>
          <w:color w:val="000000"/>
          <w:sz w:val="21"/>
          <w:szCs w:val="21"/>
          <w:shd w:val="clear" w:color="auto" w:fill="FFFFFF"/>
        </w:rPr>
        <w:t xml:space="preserve"> exactly 50% water and 50% ice</w:t>
      </w:r>
      <w:r w:rsidR="007205B1">
        <w:rPr>
          <w:rFonts w:ascii="Tahoma" w:hAnsi="Tahoma" w:cs="Tahoma"/>
          <w:color w:val="000000"/>
          <w:sz w:val="21"/>
          <w:szCs w:val="21"/>
          <w:shd w:val="clear" w:color="auto" w:fill="FFFFFF"/>
        </w:rPr>
        <w:t>. In this case,</w:t>
      </w:r>
      <w:r w:rsidR="00765982">
        <w:rPr>
          <w:rFonts w:ascii="Tahoma" w:hAnsi="Tahoma" w:cs="Tahoma"/>
          <w:color w:val="000000"/>
          <w:sz w:val="21"/>
          <w:szCs w:val="21"/>
          <w:shd w:val="clear" w:color="auto" w:fill="FFFFFF"/>
        </w:rPr>
        <w:t xml:space="preserve"> t</w:t>
      </w:r>
      <w:r w:rsidR="00D7189D">
        <w:rPr>
          <w:rFonts w:ascii="Tahoma" w:hAnsi="Tahoma" w:cs="Tahoma"/>
          <w:color w:val="000000"/>
          <w:sz w:val="21"/>
          <w:szCs w:val="21"/>
          <w:shd w:val="clear" w:color="auto" w:fill="FFFFFF"/>
        </w:rPr>
        <w:t xml:space="preserve">he impacts from water and ice to an adjacent cell offset each other, </w:t>
      </w:r>
      <w:r w:rsidR="00765982">
        <w:rPr>
          <w:rFonts w:ascii="Tahoma" w:hAnsi="Tahoma" w:cs="Tahoma"/>
          <w:color w:val="000000"/>
          <w:sz w:val="21"/>
          <w:szCs w:val="21"/>
          <w:shd w:val="clear" w:color="auto" w:fill="FFFFFF"/>
        </w:rPr>
        <w:t>making t</w:t>
      </w:r>
      <w:r w:rsidR="00D7189D">
        <w:rPr>
          <w:rFonts w:ascii="Tahoma" w:hAnsi="Tahoma" w:cs="Tahoma"/>
          <w:color w:val="000000"/>
          <w:sz w:val="21"/>
          <w:szCs w:val="21"/>
          <w:shd w:val="clear" w:color="auto" w:fill="FFFFFF"/>
        </w:rPr>
        <w:t xml:space="preserve">he net effect neutral. </w:t>
      </w:r>
      <w:r w:rsidR="007205B1">
        <w:rPr>
          <w:rFonts w:ascii="Tahoma" w:hAnsi="Tahoma" w:cs="Tahoma"/>
          <w:color w:val="000000"/>
          <w:sz w:val="21"/>
          <w:szCs w:val="21"/>
          <w:shd w:val="clear" w:color="auto" w:fill="FFFFFF"/>
        </w:rPr>
        <w:t>Therefore,</w:t>
      </w:r>
      <w:r w:rsidR="00D7189D">
        <w:rPr>
          <w:rFonts w:ascii="Tahoma" w:hAnsi="Tahoma" w:cs="Tahoma"/>
          <w:color w:val="000000"/>
          <w:sz w:val="21"/>
          <w:szCs w:val="21"/>
          <w:shd w:val="clear" w:color="auto" w:fill="FFFFFF"/>
        </w:rPr>
        <w:t xml:space="preserve"> this </w:t>
      </w:r>
      <w:proofErr w:type="spellStart"/>
      <w:r w:rsidR="00CA6119" w:rsidRPr="00597183">
        <w:rPr>
          <w:rFonts w:ascii="Tahoma" w:hAnsi="Tahoma" w:cs="Tahoma" w:hint="eastAsia"/>
          <w:i/>
          <w:iCs/>
          <w:color w:val="000000"/>
          <w:sz w:val="21"/>
          <w:szCs w:val="21"/>
          <w:shd w:val="clear" w:color="auto" w:fill="FFFFFF"/>
        </w:rPr>
        <w:t>σ</w:t>
      </w:r>
      <w:r w:rsidR="00CA6119" w:rsidRPr="00597183">
        <w:rPr>
          <w:rFonts w:ascii="Tahoma" w:hAnsi="Tahoma" w:cs="Tahoma"/>
          <w:i/>
          <w:iCs/>
          <w:color w:val="000000"/>
          <w:sz w:val="21"/>
          <w:szCs w:val="21"/>
          <w:shd w:val="clear" w:color="auto" w:fill="FFFFFF"/>
          <w:vertAlign w:val="subscript"/>
        </w:rPr>
        <w:t>i</w:t>
      </w:r>
      <w:proofErr w:type="spellEnd"/>
      <w:r w:rsidR="00CA6119" w:rsidRPr="00597183">
        <w:rPr>
          <w:rFonts w:ascii="Tahoma" w:hAnsi="Tahoma" w:cs="Tahoma"/>
          <w:i/>
          <w:iCs/>
          <w:color w:val="000000"/>
          <w:sz w:val="21"/>
          <w:szCs w:val="21"/>
          <w:shd w:val="clear" w:color="auto" w:fill="FFFFFF"/>
        </w:rPr>
        <w:t xml:space="preserve"> </w:t>
      </w:r>
      <w:r w:rsidR="00CA6119" w:rsidRPr="007205B1">
        <w:rPr>
          <w:rFonts w:ascii="Tahoma" w:hAnsi="Tahoma" w:cs="Tahoma"/>
          <w:color w:val="000000"/>
          <w:sz w:val="21"/>
          <w:szCs w:val="21"/>
          <w:shd w:val="clear" w:color="auto" w:fill="FFFFFF"/>
        </w:rPr>
        <w:t>= 0</w:t>
      </w:r>
      <w:r w:rsidR="00CA6119" w:rsidRPr="00B214B9">
        <w:rPr>
          <w:rFonts w:ascii="Tahoma" w:hAnsi="Tahoma" w:cs="Tahoma"/>
          <w:color w:val="000000"/>
          <w:sz w:val="21"/>
          <w:szCs w:val="21"/>
          <w:shd w:val="clear" w:color="auto" w:fill="FFFFFF"/>
        </w:rPr>
        <w:t xml:space="preserve"> </w:t>
      </w:r>
      <w:r w:rsidR="00D7189D">
        <w:rPr>
          <w:rFonts w:ascii="Tahoma" w:hAnsi="Tahoma" w:cs="Tahoma"/>
          <w:color w:val="000000"/>
          <w:sz w:val="21"/>
          <w:szCs w:val="21"/>
          <w:shd w:val="clear" w:color="auto" w:fill="FFFFFF"/>
        </w:rPr>
        <w:t xml:space="preserve">case </w:t>
      </w:r>
      <w:r w:rsidR="00765982">
        <w:rPr>
          <w:rFonts w:ascii="Tahoma" w:hAnsi="Tahoma" w:cs="Tahoma"/>
          <w:color w:val="000000"/>
          <w:sz w:val="21"/>
          <w:szCs w:val="21"/>
          <w:shd w:val="clear" w:color="auto" w:fill="FFFFFF"/>
        </w:rPr>
        <w:t xml:space="preserve">imposes no issue </w:t>
      </w:r>
      <w:r w:rsidR="00D7189D">
        <w:rPr>
          <w:rFonts w:ascii="Tahoma" w:hAnsi="Tahoma" w:cs="Tahoma"/>
          <w:color w:val="000000"/>
          <w:sz w:val="21"/>
          <w:szCs w:val="21"/>
          <w:shd w:val="clear" w:color="auto" w:fill="FFFFFF"/>
        </w:rPr>
        <w:t>for the study in this paper.</w:t>
      </w:r>
    </w:p>
    <w:p w14:paraId="78E7E774" w14:textId="77777777" w:rsidR="002F33DD" w:rsidRPr="00B214B9" w:rsidRDefault="002F33DD" w:rsidP="00B214B9">
      <w:pPr>
        <w:rPr>
          <w:rFonts w:ascii="Tahoma" w:hAnsi="Tahoma" w:cs="Tahoma"/>
          <w:color w:val="000000"/>
          <w:sz w:val="21"/>
          <w:szCs w:val="21"/>
          <w:shd w:val="clear" w:color="auto" w:fill="FFFFFF"/>
        </w:rPr>
      </w:pPr>
    </w:p>
    <w:p w14:paraId="2127FFDC" w14:textId="7B395C8F" w:rsidR="00B214B9" w:rsidRPr="00E57395" w:rsidRDefault="00B214B9" w:rsidP="00B214B9">
      <w:pPr>
        <w:rPr>
          <w:rFonts w:ascii="Tahoma" w:hAnsi="Tahoma" w:cs="Tahoma"/>
          <w:color w:val="000000"/>
          <w:sz w:val="21"/>
          <w:szCs w:val="21"/>
          <w:u w:val="single"/>
          <w:shd w:val="clear" w:color="auto" w:fill="FFFFFF"/>
        </w:rPr>
      </w:pPr>
      <w:r w:rsidRPr="00E57395">
        <w:rPr>
          <w:rFonts w:ascii="Tahoma" w:hAnsi="Tahoma" w:cs="Tahoma"/>
          <w:color w:val="000000"/>
          <w:sz w:val="21"/>
          <w:szCs w:val="21"/>
          <w:u w:val="single"/>
          <w:shd w:val="clear" w:color="auto" w:fill="FFFFFF"/>
        </w:rPr>
        <w:t>5. P4 l10: Is the energy same as the Hamiltonian H in Eq 1? Or is it the argument of the exponential in</w:t>
      </w:r>
      <w:r w:rsidR="00AE376B" w:rsidRPr="00E57395">
        <w:rPr>
          <w:rFonts w:ascii="Tahoma" w:hAnsi="Tahoma" w:cs="Tahoma"/>
          <w:color w:val="000000"/>
          <w:sz w:val="21"/>
          <w:szCs w:val="21"/>
          <w:u w:val="single"/>
          <w:shd w:val="clear" w:color="auto" w:fill="FFFFFF"/>
        </w:rPr>
        <w:t xml:space="preserve"> </w:t>
      </w:r>
      <w:r w:rsidRPr="00E57395">
        <w:rPr>
          <w:rFonts w:ascii="Tahoma" w:hAnsi="Tahoma" w:cs="Tahoma"/>
          <w:color w:val="000000"/>
          <w:sz w:val="21"/>
          <w:szCs w:val="21"/>
          <w:u w:val="single"/>
          <w:shd w:val="clear" w:color="auto" w:fill="FFFFFF"/>
        </w:rPr>
        <w:t>Eq (5)? Please clarify.</w:t>
      </w:r>
    </w:p>
    <w:p w14:paraId="741B3D0A" w14:textId="4A625522" w:rsidR="002F33DD" w:rsidRDefault="009B064F" w:rsidP="00B214B9">
      <w:pPr>
        <w:rPr>
          <w:rFonts w:ascii="Tahoma" w:hAnsi="Tahoma" w:cs="Tahoma"/>
          <w:color w:val="000000"/>
          <w:sz w:val="21"/>
          <w:szCs w:val="21"/>
          <w:shd w:val="clear" w:color="auto" w:fill="FFFFFF"/>
        </w:rPr>
      </w:pPr>
      <w:r>
        <w:rPr>
          <w:rFonts w:ascii="Tahoma" w:hAnsi="Tahoma" w:cs="Tahoma"/>
          <w:color w:val="000000"/>
          <w:sz w:val="21"/>
          <w:szCs w:val="21"/>
          <w:shd w:val="clear" w:color="auto" w:fill="FFFFFF"/>
        </w:rPr>
        <w:t xml:space="preserve">EW: </w:t>
      </w:r>
      <w:r w:rsidR="001F7001">
        <w:rPr>
          <w:rFonts w:ascii="Tahoma" w:hAnsi="Tahoma" w:cs="Tahoma"/>
          <w:color w:val="000000"/>
          <w:sz w:val="21"/>
          <w:szCs w:val="21"/>
          <w:shd w:val="clear" w:color="auto" w:fill="FFFFFF"/>
        </w:rPr>
        <w:t xml:space="preserve">The Hamiltonian </w:t>
      </w:r>
      <w:r w:rsidRPr="001F7001">
        <w:rPr>
          <w:rFonts w:ascii="Tahoma" w:hAnsi="Tahoma" w:cs="Tahoma"/>
          <w:i/>
          <w:iCs/>
          <w:color w:val="000000"/>
          <w:sz w:val="21"/>
          <w:szCs w:val="21"/>
          <w:shd w:val="clear" w:color="auto" w:fill="FFFFFF"/>
        </w:rPr>
        <w:t>H</w:t>
      </w:r>
      <w:r>
        <w:rPr>
          <w:rFonts w:ascii="Tahoma" w:hAnsi="Tahoma" w:cs="Tahoma"/>
          <w:color w:val="000000"/>
          <w:sz w:val="21"/>
          <w:szCs w:val="21"/>
          <w:shd w:val="clear" w:color="auto" w:fill="FFFFFF"/>
        </w:rPr>
        <w:t xml:space="preserve"> in Eq (5) is the same as Eq</w:t>
      </w:r>
      <w:r w:rsidR="00B6434F">
        <w:rPr>
          <w:rFonts w:ascii="Tahoma" w:hAnsi="Tahoma" w:cs="Tahoma"/>
          <w:color w:val="000000"/>
          <w:sz w:val="21"/>
          <w:szCs w:val="21"/>
          <w:shd w:val="clear" w:color="auto" w:fill="FFFFFF"/>
        </w:rPr>
        <w:t xml:space="preserve"> </w:t>
      </w:r>
      <w:r>
        <w:rPr>
          <w:rFonts w:ascii="Tahoma" w:hAnsi="Tahoma" w:cs="Tahoma"/>
          <w:color w:val="000000"/>
          <w:sz w:val="21"/>
          <w:szCs w:val="21"/>
          <w:shd w:val="clear" w:color="auto" w:fill="FFFFFF"/>
        </w:rPr>
        <w:t xml:space="preserve">(1) in section II.A. </w:t>
      </w:r>
      <w:r w:rsidRPr="009B064F">
        <w:rPr>
          <w:rFonts w:ascii="Tahoma" w:hAnsi="Tahoma" w:cs="Tahoma"/>
          <w:color w:val="000000"/>
          <w:sz w:val="21"/>
          <w:szCs w:val="21"/>
          <w:shd w:val="clear" w:color="auto" w:fill="FFFFFF"/>
        </w:rPr>
        <w:t xml:space="preserve">The total energy required for a spin flip is </w:t>
      </w:r>
      <m:oMath>
        <m:r>
          <m:rPr>
            <m:sty m:val="p"/>
          </m:rPr>
          <w:rPr>
            <w:rFonts w:ascii="Cambria Math" w:hAnsi="Cambria Math" w:cs="Tahoma"/>
            <w:color w:val="000000"/>
            <w:sz w:val="21"/>
            <w:szCs w:val="21"/>
            <w:shd w:val="clear" w:color="auto" w:fill="FFFFFF"/>
          </w:rPr>
          <m:t>∆</m:t>
        </m:r>
        <m:r>
          <w:rPr>
            <w:rFonts w:ascii="Cambria Math" w:hAnsi="Cambria Math" w:cs="Tahoma"/>
            <w:color w:val="000000"/>
            <w:sz w:val="21"/>
            <w:szCs w:val="21"/>
            <w:shd w:val="clear" w:color="auto" w:fill="FFFFFF"/>
          </w:rPr>
          <m:t>E</m:t>
        </m:r>
        <m:r>
          <m:rPr>
            <m:sty m:val="p"/>
          </m:rPr>
          <w:rPr>
            <w:rFonts w:ascii="Cambria Math" w:hAnsi="Cambria Math" w:cs="Tahoma"/>
            <w:color w:val="000000"/>
            <w:sz w:val="21"/>
            <w:szCs w:val="21"/>
            <w:shd w:val="clear" w:color="auto" w:fill="FFFFFF"/>
          </w:rPr>
          <m:t>=</m:t>
        </m:r>
        <m:sSub>
          <m:sSubPr>
            <m:ctrlPr>
              <w:rPr>
                <w:rFonts w:ascii="Cambria Math" w:hAnsi="Cambria Math" w:cs="Tahoma"/>
                <w:color w:val="000000"/>
                <w:sz w:val="21"/>
                <w:szCs w:val="21"/>
                <w:shd w:val="clear" w:color="auto" w:fill="FFFFFF"/>
              </w:rPr>
            </m:ctrlPr>
          </m:sSubPr>
          <m:e>
            <m:r>
              <w:rPr>
                <w:rFonts w:ascii="Cambria Math" w:hAnsi="Cambria Math" w:cs="Tahoma"/>
                <w:color w:val="000000"/>
                <w:sz w:val="21"/>
                <w:szCs w:val="21"/>
                <w:shd w:val="clear" w:color="auto" w:fill="FFFFFF"/>
              </w:rPr>
              <m:t>H</m:t>
            </m:r>
          </m:e>
          <m:sub>
            <m:r>
              <m:rPr>
                <m:sty m:val="p"/>
              </m:rPr>
              <w:rPr>
                <w:rFonts w:ascii="Cambria Math" w:hAnsi="Cambria Math" w:cs="Tahoma"/>
                <w:color w:val="000000"/>
                <w:sz w:val="21"/>
                <w:szCs w:val="21"/>
                <w:shd w:val="clear" w:color="auto" w:fill="FFFFFF"/>
              </w:rPr>
              <m:t>ν</m:t>
            </m:r>
          </m:sub>
        </m:sSub>
        <m:r>
          <m:rPr>
            <m:sty m:val="p"/>
          </m:rPr>
          <w:rPr>
            <w:rFonts w:ascii="Cambria Math" w:hAnsi="Cambria Math" w:cs="Tahoma"/>
            <w:color w:val="000000"/>
            <w:sz w:val="21"/>
            <w:szCs w:val="21"/>
            <w:shd w:val="clear" w:color="auto" w:fill="FFFFFF"/>
          </w:rPr>
          <m:t>-</m:t>
        </m:r>
        <m:sSub>
          <m:sSubPr>
            <m:ctrlPr>
              <w:rPr>
                <w:rFonts w:ascii="Cambria Math" w:hAnsi="Cambria Math" w:cs="Tahoma"/>
                <w:color w:val="000000"/>
                <w:sz w:val="21"/>
                <w:szCs w:val="21"/>
                <w:shd w:val="clear" w:color="auto" w:fill="FFFFFF"/>
              </w:rPr>
            </m:ctrlPr>
          </m:sSubPr>
          <m:e>
            <m:r>
              <w:rPr>
                <w:rFonts w:ascii="Cambria Math" w:hAnsi="Cambria Math" w:cs="Tahoma"/>
                <w:color w:val="000000"/>
                <w:sz w:val="21"/>
                <w:szCs w:val="21"/>
                <w:shd w:val="clear" w:color="auto" w:fill="FFFFFF"/>
              </w:rPr>
              <m:t>H</m:t>
            </m:r>
          </m:e>
          <m:sub>
            <m:r>
              <w:rPr>
                <w:rFonts w:ascii="Cambria Math" w:hAnsi="Cambria Math" w:cs="Tahoma"/>
                <w:color w:val="000000"/>
                <w:sz w:val="21"/>
                <w:szCs w:val="21"/>
                <w:shd w:val="clear" w:color="auto" w:fill="FFFFFF"/>
              </w:rPr>
              <m:t>μ</m:t>
            </m:r>
          </m:sub>
        </m:sSub>
        <m:r>
          <m:rPr>
            <m:sty m:val="p"/>
          </m:rPr>
          <w:rPr>
            <w:rFonts w:ascii="Cambria Math" w:hAnsi="Cambria Math" w:cs="Tahoma"/>
            <w:color w:val="000000"/>
            <w:sz w:val="21"/>
            <w:szCs w:val="21"/>
            <w:shd w:val="clear" w:color="auto" w:fill="FFFFFF"/>
          </w:rPr>
          <m:t>+</m:t>
        </m:r>
        <m:r>
          <w:rPr>
            <w:rFonts w:ascii="Cambria Math" w:hAnsi="Cambria Math" w:cs="Tahoma"/>
            <w:color w:val="000000"/>
            <w:sz w:val="21"/>
            <w:szCs w:val="21"/>
            <w:shd w:val="clear" w:color="auto" w:fill="FFFFFF"/>
          </w:rPr>
          <m:t>I</m:t>
        </m:r>
        <m:sSub>
          <m:sSubPr>
            <m:ctrlPr>
              <w:rPr>
                <w:rFonts w:ascii="Cambria Math" w:hAnsi="Cambria Math" w:cs="Tahoma"/>
                <w:color w:val="000000"/>
                <w:sz w:val="21"/>
                <w:szCs w:val="21"/>
                <w:shd w:val="clear" w:color="auto" w:fill="FFFFFF"/>
              </w:rPr>
            </m:ctrlPr>
          </m:sSubPr>
          <m:e>
            <m:sSup>
              <m:sSupPr>
                <m:ctrlPr>
                  <w:rPr>
                    <w:rFonts w:ascii="Cambria Math" w:hAnsi="Cambria Math" w:cs="Tahoma"/>
                    <w:color w:val="000000"/>
                    <w:sz w:val="21"/>
                    <w:szCs w:val="21"/>
                    <w:shd w:val="clear" w:color="auto" w:fill="FFFFFF"/>
                  </w:rPr>
                </m:ctrlPr>
              </m:sSupPr>
              <m:e>
                <m:r>
                  <m:rPr>
                    <m:sty m:val="p"/>
                  </m:rPr>
                  <w:rPr>
                    <w:rFonts w:ascii="Cambria Math" w:hAnsi="Cambria Math" w:cs="Tahoma"/>
                    <w:color w:val="000000"/>
                    <w:sz w:val="21"/>
                    <w:szCs w:val="21"/>
                    <w:shd w:val="clear" w:color="auto" w:fill="FFFFFF"/>
                  </w:rPr>
                  <m:t>|</m:t>
                </m:r>
                <m:r>
                  <w:rPr>
                    <w:rFonts w:ascii="Cambria Math" w:hAnsi="Cambria Math" w:cs="Tahoma"/>
                    <w:color w:val="000000"/>
                    <w:sz w:val="21"/>
                    <w:szCs w:val="21"/>
                    <w:shd w:val="clear" w:color="auto" w:fill="FFFFFF"/>
                  </w:rPr>
                  <m:t>σ</m:t>
                </m:r>
              </m:e>
              <m:sup>
                <m:r>
                  <m:rPr>
                    <m:sty m:val="p"/>
                  </m:rPr>
                  <w:rPr>
                    <w:rFonts w:ascii="Cambria Math" w:hAnsi="Cambria Math" w:cs="Tahoma"/>
                    <w:color w:val="000000"/>
                    <w:sz w:val="21"/>
                    <w:szCs w:val="21"/>
                    <w:shd w:val="clear" w:color="auto" w:fill="FFFFFF"/>
                  </w:rPr>
                  <m:t>'</m:t>
                </m:r>
              </m:sup>
            </m:sSup>
          </m:e>
          <m:sub>
            <m:r>
              <w:rPr>
                <w:rFonts w:ascii="Cambria Math" w:hAnsi="Cambria Math" w:cs="Tahoma"/>
                <w:color w:val="000000"/>
                <w:sz w:val="21"/>
                <w:szCs w:val="21"/>
                <w:shd w:val="clear" w:color="auto" w:fill="FFFFFF"/>
              </w:rPr>
              <m:t>i</m:t>
            </m:r>
          </m:sub>
        </m:sSub>
        <m:r>
          <m:rPr>
            <m:sty m:val="p"/>
          </m:rPr>
          <w:rPr>
            <w:rFonts w:ascii="Cambria Math" w:hAnsi="Cambria Math" w:cs="Tahoma"/>
            <w:color w:val="000000"/>
            <w:sz w:val="21"/>
            <w:szCs w:val="21"/>
            <w:shd w:val="clear" w:color="auto" w:fill="FFFFFF"/>
          </w:rPr>
          <m:t>-</m:t>
        </m:r>
        <m:sSub>
          <m:sSubPr>
            <m:ctrlPr>
              <w:rPr>
                <w:rFonts w:ascii="Cambria Math" w:hAnsi="Cambria Math" w:cs="Tahoma"/>
                <w:color w:val="000000"/>
                <w:sz w:val="21"/>
                <w:szCs w:val="21"/>
                <w:shd w:val="clear" w:color="auto" w:fill="FFFFFF"/>
              </w:rPr>
            </m:ctrlPr>
          </m:sSubPr>
          <m:e>
            <m:r>
              <w:rPr>
                <w:rFonts w:ascii="Cambria Math" w:hAnsi="Cambria Math" w:cs="Tahoma"/>
                <w:color w:val="000000"/>
                <w:sz w:val="21"/>
                <w:szCs w:val="21"/>
                <w:shd w:val="clear" w:color="auto" w:fill="FFFFFF"/>
              </w:rPr>
              <m:t>σ</m:t>
            </m:r>
          </m:e>
          <m:sub>
            <m:r>
              <w:rPr>
                <w:rFonts w:ascii="Cambria Math" w:hAnsi="Cambria Math" w:cs="Tahoma"/>
                <w:color w:val="000000"/>
                <w:sz w:val="21"/>
                <w:szCs w:val="21"/>
                <w:shd w:val="clear" w:color="auto" w:fill="FFFFFF"/>
              </w:rPr>
              <m:t>i</m:t>
            </m:r>
          </m:sub>
        </m:sSub>
        <m:r>
          <m:rPr>
            <m:sty m:val="p"/>
          </m:rPr>
          <w:rPr>
            <w:rFonts w:ascii="Cambria Math" w:hAnsi="Cambria Math" w:cs="Tahoma"/>
            <w:color w:val="000000"/>
            <w:sz w:val="21"/>
            <w:szCs w:val="21"/>
            <w:shd w:val="clear" w:color="auto" w:fill="FFFFFF"/>
          </w:rPr>
          <m:t>|</m:t>
        </m:r>
      </m:oMath>
      <w:r w:rsidRPr="009B064F">
        <w:rPr>
          <w:rFonts w:ascii="Tahoma" w:hAnsi="Tahoma" w:cs="Tahoma"/>
          <w:color w:val="000000"/>
          <w:sz w:val="21"/>
          <w:szCs w:val="21"/>
          <w:shd w:val="clear" w:color="auto" w:fill="FFFFFF"/>
        </w:rPr>
        <w:t xml:space="preserve">, which consists of two parts: the system Hamiltonian change plus the inertia effect. We </w:t>
      </w:r>
      <w:r w:rsidR="00145969">
        <w:rPr>
          <w:rFonts w:ascii="Tahoma" w:hAnsi="Tahoma" w:cs="Tahoma"/>
          <w:color w:val="000000"/>
          <w:sz w:val="21"/>
          <w:szCs w:val="21"/>
          <w:shd w:val="clear" w:color="auto" w:fill="FFFFFF"/>
        </w:rPr>
        <w:t xml:space="preserve">have </w:t>
      </w:r>
      <w:r w:rsidRPr="009B064F">
        <w:rPr>
          <w:rFonts w:ascii="Tahoma" w:hAnsi="Tahoma" w:cs="Tahoma"/>
          <w:color w:val="000000"/>
          <w:sz w:val="21"/>
          <w:szCs w:val="21"/>
          <w:shd w:val="clear" w:color="auto" w:fill="FFFFFF"/>
        </w:rPr>
        <w:t xml:space="preserve">added more clarification </w:t>
      </w:r>
      <w:r w:rsidR="00077F3F" w:rsidRPr="009B064F">
        <w:rPr>
          <w:rFonts w:ascii="Tahoma" w:hAnsi="Tahoma" w:cs="Tahoma"/>
          <w:color w:val="000000"/>
          <w:sz w:val="21"/>
          <w:szCs w:val="21"/>
          <w:shd w:val="clear" w:color="auto" w:fill="FFFFFF"/>
        </w:rPr>
        <w:t>to</w:t>
      </w:r>
      <w:r w:rsidRPr="009B064F">
        <w:rPr>
          <w:rFonts w:ascii="Tahoma" w:hAnsi="Tahoma" w:cs="Tahoma"/>
          <w:color w:val="000000"/>
          <w:sz w:val="21"/>
          <w:szCs w:val="21"/>
          <w:shd w:val="clear" w:color="auto" w:fill="FFFFFF"/>
        </w:rPr>
        <w:t xml:space="preserve"> the paper</w:t>
      </w:r>
      <w:r w:rsidR="00593E47">
        <w:rPr>
          <w:rFonts w:ascii="Tahoma" w:hAnsi="Tahoma" w:cs="Tahoma"/>
          <w:color w:val="000000"/>
          <w:sz w:val="21"/>
          <w:szCs w:val="21"/>
          <w:shd w:val="clear" w:color="auto" w:fill="FFFFFF"/>
        </w:rPr>
        <w:t xml:space="preserve"> on </w:t>
      </w:r>
      <w:r w:rsidR="00593E47" w:rsidRPr="00E57395">
        <w:rPr>
          <w:rFonts w:ascii="Tahoma" w:hAnsi="Tahoma" w:cs="Tahoma"/>
          <w:color w:val="000000"/>
          <w:sz w:val="21"/>
          <w:szCs w:val="21"/>
          <w:highlight w:val="yellow"/>
          <w:shd w:val="clear" w:color="auto" w:fill="FFFFFF"/>
        </w:rPr>
        <w:t>page 5</w:t>
      </w:r>
      <w:r w:rsidRPr="009B064F">
        <w:rPr>
          <w:rFonts w:ascii="Tahoma" w:hAnsi="Tahoma" w:cs="Tahoma"/>
          <w:color w:val="000000"/>
          <w:sz w:val="21"/>
          <w:szCs w:val="21"/>
          <w:shd w:val="clear" w:color="auto" w:fill="FFFFFF"/>
        </w:rPr>
        <w:t>.</w:t>
      </w:r>
    </w:p>
    <w:p w14:paraId="5F522481" w14:textId="77777777" w:rsidR="002F33DD" w:rsidRPr="00B214B9" w:rsidRDefault="002F33DD" w:rsidP="00B214B9">
      <w:pPr>
        <w:rPr>
          <w:rFonts w:ascii="Tahoma" w:hAnsi="Tahoma" w:cs="Tahoma"/>
          <w:color w:val="000000"/>
          <w:sz w:val="21"/>
          <w:szCs w:val="21"/>
          <w:shd w:val="clear" w:color="auto" w:fill="FFFFFF"/>
        </w:rPr>
      </w:pPr>
    </w:p>
    <w:p w14:paraId="0A42F114" w14:textId="4F201591" w:rsidR="00B214B9" w:rsidRPr="005906DE" w:rsidRDefault="00B214B9" w:rsidP="00B214B9">
      <w:pPr>
        <w:rPr>
          <w:rFonts w:ascii="Tahoma" w:hAnsi="Tahoma" w:cs="Tahoma"/>
          <w:color w:val="000000"/>
          <w:sz w:val="21"/>
          <w:szCs w:val="21"/>
          <w:u w:val="single"/>
          <w:shd w:val="clear" w:color="auto" w:fill="FFFFFF"/>
        </w:rPr>
      </w:pPr>
      <w:r w:rsidRPr="005906DE">
        <w:rPr>
          <w:rFonts w:ascii="Tahoma" w:hAnsi="Tahoma" w:cs="Tahoma"/>
          <w:color w:val="000000"/>
          <w:sz w:val="21"/>
          <w:szCs w:val="21"/>
          <w:u w:val="single"/>
          <w:shd w:val="clear" w:color="auto" w:fill="FFFFFF"/>
        </w:rPr>
        <w:lastRenderedPageBreak/>
        <w:t>6. P6: The methodology will benefit from a little more explanation. It is not clear in what order the</w:t>
      </w:r>
      <w:r w:rsidR="00AE376B" w:rsidRPr="005906DE">
        <w:rPr>
          <w:rFonts w:ascii="Tahoma" w:hAnsi="Tahoma" w:cs="Tahoma"/>
          <w:color w:val="000000"/>
          <w:sz w:val="21"/>
          <w:szCs w:val="21"/>
          <w:u w:val="single"/>
          <w:shd w:val="clear" w:color="auto" w:fill="FFFFFF"/>
        </w:rPr>
        <w:t xml:space="preserve"> </w:t>
      </w:r>
      <w:r w:rsidRPr="005906DE">
        <w:rPr>
          <w:rFonts w:ascii="Tahoma" w:hAnsi="Tahoma" w:cs="Tahoma"/>
          <w:color w:val="000000"/>
          <w:sz w:val="21"/>
          <w:szCs w:val="21"/>
          <w:u w:val="single"/>
          <w:shd w:val="clear" w:color="auto" w:fill="FFFFFF"/>
        </w:rPr>
        <w:t>simulation and the optimization are carried out. I propose adding a subsection to the beginning of</w:t>
      </w:r>
      <w:r w:rsidR="00AE376B" w:rsidRPr="005906DE">
        <w:rPr>
          <w:rFonts w:ascii="Tahoma" w:hAnsi="Tahoma" w:cs="Tahoma"/>
          <w:color w:val="000000"/>
          <w:sz w:val="21"/>
          <w:szCs w:val="21"/>
          <w:u w:val="single"/>
          <w:shd w:val="clear" w:color="auto" w:fill="FFFFFF"/>
        </w:rPr>
        <w:t xml:space="preserve"> </w:t>
      </w:r>
      <w:r w:rsidRPr="005906DE">
        <w:rPr>
          <w:rFonts w:ascii="Tahoma" w:hAnsi="Tahoma" w:cs="Tahoma"/>
          <w:color w:val="000000"/>
          <w:sz w:val="21"/>
          <w:szCs w:val="21"/>
          <w:u w:val="single"/>
          <w:shd w:val="clear" w:color="auto" w:fill="FFFFFF"/>
        </w:rPr>
        <w:t>Section IV to outline the methodology and how Subsections IV.A - IV.E are tied together.</w:t>
      </w:r>
    </w:p>
    <w:p w14:paraId="4D93764C" w14:textId="0E01372A" w:rsidR="00AE376B" w:rsidRDefault="00BA3371" w:rsidP="00B214B9">
      <w:pPr>
        <w:rPr>
          <w:rFonts w:ascii="Tahoma" w:hAnsi="Tahoma" w:cs="Tahoma"/>
          <w:color w:val="000000"/>
          <w:sz w:val="21"/>
          <w:szCs w:val="21"/>
          <w:shd w:val="clear" w:color="auto" w:fill="FFFFFF"/>
        </w:rPr>
      </w:pPr>
      <w:r>
        <w:rPr>
          <w:rFonts w:ascii="Tahoma" w:hAnsi="Tahoma" w:cs="Tahoma"/>
          <w:color w:val="000000"/>
          <w:sz w:val="21"/>
          <w:szCs w:val="21"/>
          <w:shd w:val="clear" w:color="auto" w:fill="FFFFFF"/>
        </w:rPr>
        <w:t xml:space="preserve">EW: </w:t>
      </w:r>
      <w:r w:rsidR="00145969">
        <w:rPr>
          <w:rFonts w:ascii="Tahoma" w:hAnsi="Tahoma" w:cs="Tahoma"/>
          <w:color w:val="000000"/>
          <w:sz w:val="21"/>
          <w:szCs w:val="21"/>
          <w:shd w:val="clear" w:color="auto" w:fill="FFFFFF"/>
        </w:rPr>
        <w:t>We have a</w:t>
      </w:r>
      <w:r w:rsidR="0022238E">
        <w:rPr>
          <w:rFonts w:ascii="Tahoma" w:hAnsi="Tahoma" w:cs="Tahoma"/>
          <w:color w:val="000000"/>
          <w:sz w:val="21"/>
          <w:szCs w:val="21"/>
          <w:shd w:val="clear" w:color="auto" w:fill="FFFFFF"/>
        </w:rPr>
        <w:t>dded a paragraph</w:t>
      </w:r>
      <w:r w:rsidR="001F7001">
        <w:rPr>
          <w:rFonts w:ascii="Tahoma" w:hAnsi="Tahoma" w:cs="Tahoma"/>
          <w:color w:val="000000"/>
          <w:sz w:val="21"/>
          <w:szCs w:val="21"/>
          <w:shd w:val="clear" w:color="auto" w:fill="FFFFFF"/>
        </w:rPr>
        <w:t xml:space="preserve"> at the beginning of</w:t>
      </w:r>
      <w:r w:rsidR="0022238E">
        <w:rPr>
          <w:rFonts w:ascii="Tahoma" w:hAnsi="Tahoma" w:cs="Tahoma"/>
          <w:color w:val="000000"/>
          <w:sz w:val="21"/>
          <w:szCs w:val="21"/>
          <w:shd w:val="clear" w:color="auto" w:fill="FFFFFF"/>
        </w:rPr>
        <w:t xml:space="preserve"> section IV </w:t>
      </w:r>
      <w:r w:rsidR="00593E47">
        <w:rPr>
          <w:rFonts w:ascii="Tahoma" w:hAnsi="Tahoma" w:cs="Tahoma"/>
          <w:color w:val="000000"/>
          <w:sz w:val="21"/>
          <w:szCs w:val="21"/>
          <w:shd w:val="clear" w:color="auto" w:fill="FFFFFF"/>
        </w:rPr>
        <w:t xml:space="preserve">on </w:t>
      </w:r>
      <w:r w:rsidR="00593E47" w:rsidRPr="005906DE">
        <w:rPr>
          <w:rFonts w:ascii="Tahoma" w:hAnsi="Tahoma" w:cs="Tahoma"/>
          <w:color w:val="000000"/>
          <w:sz w:val="21"/>
          <w:szCs w:val="21"/>
          <w:highlight w:val="yellow"/>
          <w:shd w:val="clear" w:color="auto" w:fill="FFFFFF"/>
        </w:rPr>
        <w:t>page 6</w:t>
      </w:r>
      <w:r w:rsidR="00593E47">
        <w:rPr>
          <w:rFonts w:ascii="Tahoma" w:hAnsi="Tahoma" w:cs="Tahoma"/>
          <w:color w:val="000000"/>
          <w:sz w:val="21"/>
          <w:szCs w:val="21"/>
          <w:shd w:val="clear" w:color="auto" w:fill="FFFFFF"/>
        </w:rPr>
        <w:t xml:space="preserve"> </w:t>
      </w:r>
      <w:r w:rsidR="0022238E">
        <w:rPr>
          <w:rFonts w:ascii="Tahoma" w:hAnsi="Tahoma" w:cs="Tahoma"/>
          <w:color w:val="000000"/>
          <w:sz w:val="21"/>
          <w:szCs w:val="21"/>
          <w:shd w:val="clear" w:color="auto" w:fill="FFFFFF"/>
        </w:rPr>
        <w:t xml:space="preserve">to outline the methodology. </w:t>
      </w:r>
    </w:p>
    <w:p w14:paraId="5313EE10" w14:textId="77777777" w:rsidR="009A44A5" w:rsidRDefault="009A44A5" w:rsidP="00B214B9">
      <w:pPr>
        <w:rPr>
          <w:rFonts w:ascii="Tahoma" w:hAnsi="Tahoma" w:cs="Tahoma"/>
          <w:color w:val="000000"/>
          <w:sz w:val="21"/>
          <w:szCs w:val="21"/>
          <w:shd w:val="clear" w:color="auto" w:fill="FFFFFF"/>
        </w:rPr>
      </w:pPr>
    </w:p>
    <w:p w14:paraId="78A79A4C" w14:textId="77777777" w:rsidR="00E850F9" w:rsidRPr="00593E47" w:rsidDel="00593E47" w:rsidRDefault="00E850F9">
      <w:pPr>
        <w:rPr>
          <w:del w:id="10" w:author="Ying Zhao" w:date="2024-04-11T12:17:00Z"/>
          <w:rFonts w:ascii="Tahoma" w:hAnsi="Tahoma" w:cs="Tahoma"/>
          <w:color w:val="000000"/>
          <w:sz w:val="21"/>
          <w:szCs w:val="21"/>
          <w:highlight w:val="yellow"/>
          <w:u w:val="single"/>
          <w:shd w:val="clear" w:color="auto" w:fill="FFFFFF"/>
          <w:rPrChange w:id="11" w:author="Ying Zhao" w:date="2024-04-11T12:17:00Z">
            <w:rPr>
              <w:del w:id="12" w:author="Ying Zhao" w:date="2024-04-11T12:17:00Z"/>
              <w:rFonts w:ascii="Tahoma" w:hAnsi="Tahoma" w:cs="Tahoma"/>
              <w:color w:val="000000"/>
              <w:sz w:val="21"/>
              <w:szCs w:val="21"/>
              <w:highlight w:val="yellow"/>
              <w:shd w:val="clear" w:color="auto" w:fill="FFFFFF"/>
            </w:rPr>
          </w:rPrChange>
        </w:rPr>
      </w:pPr>
      <w:del w:id="13" w:author="Ying Zhao" w:date="2024-04-11T12:17:00Z">
        <w:r w:rsidRPr="00593E47" w:rsidDel="00593E47">
          <w:rPr>
            <w:rFonts w:ascii="Tahoma" w:hAnsi="Tahoma" w:cs="Tahoma"/>
            <w:color w:val="000000"/>
            <w:sz w:val="21"/>
            <w:szCs w:val="21"/>
            <w:highlight w:val="yellow"/>
            <w:u w:val="single"/>
            <w:shd w:val="clear" w:color="auto" w:fill="FFFFFF"/>
            <w:rPrChange w:id="14" w:author="Ying Zhao" w:date="2024-04-11T12:17:00Z">
              <w:rPr>
                <w:rFonts w:ascii="Tahoma" w:hAnsi="Tahoma" w:cs="Tahoma"/>
                <w:color w:val="000000"/>
                <w:sz w:val="21"/>
                <w:szCs w:val="21"/>
                <w:highlight w:val="yellow"/>
                <w:shd w:val="clear" w:color="auto" w:fill="FFFFFF"/>
              </w:rPr>
            </w:rPrChange>
          </w:rPr>
          <w:br w:type="page"/>
        </w:r>
      </w:del>
    </w:p>
    <w:p w14:paraId="3A70BF76" w14:textId="2909D11A" w:rsidR="00D927C5" w:rsidRPr="00593E47" w:rsidRDefault="00B214B9" w:rsidP="00B214B9">
      <w:pPr>
        <w:rPr>
          <w:rFonts w:ascii="Tahoma" w:hAnsi="Tahoma" w:cs="Tahoma"/>
          <w:color w:val="000000"/>
          <w:sz w:val="21"/>
          <w:szCs w:val="21"/>
          <w:u w:val="single"/>
          <w:shd w:val="clear" w:color="auto" w:fill="FFFFFF"/>
          <w:rPrChange w:id="15" w:author="Ying Zhao" w:date="2024-04-11T12:17:00Z">
            <w:rPr>
              <w:rFonts w:ascii="Tahoma" w:hAnsi="Tahoma" w:cs="Tahoma"/>
              <w:color w:val="000000"/>
              <w:sz w:val="21"/>
              <w:szCs w:val="21"/>
              <w:shd w:val="clear" w:color="auto" w:fill="FFFFFF"/>
            </w:rPr>
          </w:rPrChange>
        </w:rPr>
      </w:pPr>
      <w:r w:rsidRPr="00593E47">
        <w:rPr>
          <w:rFonts w:ascii="Tahoma" w:hAnsi="Tahoma" w:cs="Tahoma"/>
          <w:color w:val="000000"/>
          <w:sz w:val="21"/>
          <w:szCs w:val="21"/>
          <w:u w:val="single"/>
          <w:shd w:val="clear" w:color="auto" w:fill="FFFFFF"/>
          <w:rPrChange w:id="16" w:author="Ying Zhao" w:date="2024-04-11T12:17:00Z">
            <w:rPr>
              <w:rFonts w:ascii="Tahoma" w:hAnsi="Tahoma" w:cs="Tahoma"/>
              <w:color w:val="000000"/>
              <w:sz w:val="21"/>
              <w:szCs w:val="21"/>
              <w:shd w:val="clear" w:color="auto" w:fill="FFFFFF"/>
            </w:rPr>
          </w:rPrChange>
        </w:rPr>
        <w:lastRenderedPageBreak/>
        <w:t>7. Error analysis: An error plot showing the simulated and actual data would help demonstrate the</w:t>
      </w:r>
      <w:r w:rsidR="00AE376B" w:rsidRPr="00593E47">
        <w:rPr>
          <w:rFonts w:ascii="Tahoma" w:hAnsi="Tahoma" w:cs="Tahoma"/>
          <w:color w:val="000000"/>
          <w:sz w:val="21"/>
          <w:szCs w:val="21"/>
          <w:u w:val="single"/>
          <w:shd w:val="clear" w:color="auto" w:fill="FFFFFF"/>
          <w:rPrChange w:id="17" w:author="Ying Zhao" w:date="2024-04-11T12:17:00Z">
            <w:rPr>
              <w:rFonts w:ascii="Tahoma" w:hAnsi="Tahoma" w:cs="Tahoma"/>
              <w:color w:val="000000"/>
              <w:sz w:val="21"/>
              <w:szCs w:val="21"/>
              <w:shd w:val="clear" w:color="auto" w:fill="FFFFFF"/>
            </w:rPr>
          </w:rPrChange>
        </w:rPr>
        <w:t xml:space="preserve"> </w:t>
      </w:r>
      <w:r w:rsidRPr="00593E47">
        <w:rPr>
          <w:rFonts w:ascii="Tahoma" w:hAnsi="Tahoma" w:cs="Tahoma"/>
          <w:color w:val="000000"/>
          <w:sz w:val="21"/>
          <w:szCs w:val="21"/>
          <w:u w:val="single"/>
          <w:shd w:val="clear" w:color="auto" w:fill="FFFFFF"/>
          <w:rPrChange w:id="18" w:author="Ying Zhao" w:date="2024-04-11T12:17:00Z">
            <w:rPr>
              <w:rFonts w:ascii="Tahoma" w:hAnsi="Tahoma" w:cs="Tahoma"/>
              <w:color w:val="000000"/>
              <w:sz w:val="21"/>
              <w:szCs w:val="21"/>
              <w:shd w:val="clear" w:color="auto" w:fill="FFFFFF"/>
            </w:rPr>
          </w:rPrChange>
        </w:rPr>
        <w:t>results better. Section IV.E mentions l</w:t>
      </w:r>
      <w:r w:rsidRPr="00593E47">
        <w:rPr>
          <w:rFonts w:ascii="Tahoma" w:hAnsi="Tahoma" w:cs="Tahoma"/>
          <w:color w:val="000000"/>
          <w:sz w:val="21"/>
          <w:szCs w:val="21"/>
          <w:u w:val="single"/>
          <w:shd w:val="clear" w:color="auto" w:fill="FFFFFF"/>
          <w:vertAlign w:val="superscript"/>
          <w:rPrChange w:id="19" w:author="Ying Zhao" w:date="2024-04-11T12:17:00Z">
            <w:rPr>
              <w:rFonts w:ascii="Tahoma" w:hAnsi="Tahoma" w:cs="Tahoma"/>
              <w:color w:val="000000"/>
              <w:sz w:val="21"/>
              <w:szCs w:val="21"/>
              <w:shd w:val="clear" w:color="auto" w:fill="FFFFFF"/>
              <w:vertAlign w:val="superscript"/>
            </w:rPr>
          </w:rPrChange>
        </w:rPr>
        <w:t>1</w:t>
      </w:r>
      <w:r w:rsidRPr="00593E47">
        <w:rPr>
          <w:rFonts w:ascii="Tahoma" w:hAnsi="Tahoma" w:cs="Tahoma"/>
          <w:color w:val="000000"/>
          <w:sz w:val="21"/>
          <w:szCs w:val="21"/>
          <w:u w:val="single"/>
          <w:shd w:val="clear" w:color="auto" w:fill="FFFFFF"/>
          <w:rPrChange w:id="20" w:author="Ying Zhao" w:date="2024-04-11T12:17:00Z">
            <w:rPr>
              <w:rFonts w:ascii="Tahoma" w:hAnsi="Tahoma" w:cs="Tahoma"/>
              <w:color w:val="000000"/>
              <w:sz w:val="21"/>
              <w:szCs w:val="21"/>
              <w:shd w:val="clear" w:color="auto" w:fill="FFFFFF"/>
            </w:rPr>
          </w:rPrChange>
        </w:rPr>
        <w:t>-based optimization, but how small is the tolerance? The</w:t>
      </w:r>
      <w:r w:rsidR="00AE376B" w:rsidRPr="00593E47">
        <w:rPr>
          <w:rFonts w:ascii="Tahoma" w:hAnsi="Tahoma" w:cs="Tahoma"/>
          <w:color w:val="000000"/>
          <w:sz w:val="21"/>
          <w:szCs w:val="21"/>
          <w:u w:val="single"/>
          <w:shd w:val="clear" w:color="auto" w:fill="FFFFFF"/>
          <w:rPrChange w:id="21" w:author="Ying Zhao" w:date="2024-04-11T12:17:00Z">
            <w:rPr>
              <w:rFonts w:ascii="Tahoma" w:hAnsi="Tahoma" w:cs="Tahoma"/>
              <w:color w:val="000000"/>
              <w:sz w:val="21"/>
              <w:szCs w:val="21"/>
              <w:shd w:val="clear" w:color="auto" w:fill="FFFFFF"/>
            </w:rPr>
          </w:rPrChange>
        </w:rPr>
        <w:t xml:space="preserve"> </w:t>
      </w:r>
      <w:r w:rsidRPr="00593E47">
        <w:rPr>
          <w:rFonts w:ascii="Tahoma" w:hAnsi="Tahoma" w:cs="Tahoma"/>
          <w:color w:val="000000"/>
          <w:sz w:val="21"/>
          <w:szCs w:val="21"/>
          <w:u w:val="single"/>
          <w:shd w:val="clear" w:color="auto" w:fill="FFFFFF"/>
          <w:rPrChange w:id="22" w:author="Ying Zhao" w:date="2024-04-11T12:17:00Z">
            <w:rPr>
              <w:rFonts w:ascii="Tahoma" w:hAnsi="Tahoma" w:cs="Tahoma"/>
              <w:color w:val="000000"/>
              <w:sz w:val="21"/>
              <w:szCs w:val="21"/>
              <w:shd w:val="clear" w:color="auto" w:fill="FFFFFF"/>
            </w:rPr>
          </w:rPrChange>
        </w:rPr>
        <w:t>author provides the comparison of some useful statistics such as extent and coverage. In addition to</w:t>
      </w:r>
      <w:r w:rsidR="00AE376B" w:rsidRPr="00593E47">
        <w:rPr>
          <w:rFonts w:ascii="Tahoma" w:hAnsi="Tahoma" w:cs="Tahoma"/>
          <w:color w:val="000000"/>
          <w:sz w:val="21"/>
          <w:szCs w:val="21"/>
          <w:u w:val="single"/>
          <w:shd w:val="clear" w:color="auto" w:fill="FFFFFF"/>
          <w:rPrChange w:id="23" w:author="Ying Zhao" w:date="2024-04-11T12:17:00Z">
            <w:rPr>
              <w:rFonts w:ascii="Tahoma" w:hAnsi="Tahoma" w:cs="Tahoma"/>
              <w:color w:val="000000"/>
              <w:sz w:val="21"/>
              <w:szCs w:val="21"/>
              <w:shd w:val="clear" w:color="auto" w:fill="FFFFFF"/>
            </w:rPr>
          </w:rPrChange>
        </w:rPr>
        <w:t xml:space="preserve"> </w:t>
      </w:r>
      <w:r w:rsidRPr="00593E47">
        <w:rPr>
          <w:rFonts w:ascii="Tahoma" w:hAnsi="Tahoma" w:cs="Tahoma"/>
          <w:color w:val="000000"/>
          <w:sz w:val="21"/>
          <w:szCs w:val="21"/>
          <w:u w:val="single"/>
          <w:shd w:val="clear" w:color="auto" w:fill="FFFFFF"/>
          <w:rPrChange w:id="24" w:author="Ying Zhao" w:date="2024-04-11T12:17:00Z">
            <w:rPr>
              <w:rFonts w:ascii="Tahoma" w:hAnsi="Tahoma" w:cs="Tahoma"/>
              <w:color w:val="000000"/>
              <w:sz w:val="21"/>
              <w:szCs w:val="21"/>
              <w:shd w:val="clear" w:color="auto" w:fill="FFFFFF"/>
            </w:rPr>
          </w:rPrChange>
        </w:rPr>
        <w:t xml:space="preserve">the visual similarities (in the </w:t>
      </w:r>
      <w:r w:rsidRPr="00593E47">
        <w:rPr>
          <w:rFonts w:ascii="Tahoma" w:hAnsi="Tahoma" w:cs="Tahoma" w:hint="eastAsia"/>
          <w:color w:val="000000"/>
          <w:sz w:val="21"/>
          <w:szCs w:val="21"/>
          <w:u w:val="single"/>
          <w:shd w:val="clear" w:color="auto" w:fill="FFFFFF"/>
          <w:rPrChange w:id="25" w:author="Ying Zhao" w:date="2024-04-11T12:17:00Z">
            <w:rPr>
              <w:rFonts w:ascii="Tahoma" w:hAnsi="Tahoma" w:cs="Tahoma" w:hint="eastAsia"/>
              <w:color w:val="000000"/>
              <w:sz w:val="21"/>
              <w:szCs w:val="21"/>
              <w:shd w:val="clear" w:color="auto" w:fill="FFFFFF"/>
            </w:rPr>
          </w:rPrChange>
        </w:rPr>
        <w:t>‘</w:t>
      </w:r>
      <w:r w:rsidRPr="00593E47">
        <w:rPr>
          <w:rFonts w:ascii="Tahoma" w:hAnsi="Tahoma" w:cs="Tahoma"/>
          <w:color w:val="000000"/>
          <w:sz w:val="21"/>
          <w:szCs w:val="21"/>
          <w:u w:val="single"/>
          <w:shd w:val="clear" w:color="auto" w:fill="FFFFFF"/>
          <w:rPrChange w:id="26" w:author="Ying Zhao" w:date="2024-04-11T12:17:00Z">
            <w:rPr>
              <w:rFonts w:ascii="Tahoma" w:hAnsi="Tahoma" w:cs="Tahoma"/>
              <w:color w:val="000000"/>
              <w:sz w:val="21"/>
              <w:szCs w:val="21"/>
              <w:shd w:val="clear" w:color="auto" w:fill="FFFFFF"/>
            </w:rPr>
          </w:rPrChange>
        </w:rPr>
        <w:t>eyeball norm</w:t>
      </w:r>
      <w:r w:rsidRPr="00593E47">
        <w:rPr>
          <w:rFonts w:ascii="Tahoma" w:hAnsi="Tahoma" w:cs="Tahoma" w:hint="eastAsia"/>
          <w:color w:val="000000"/>
          <w:sz w:val="21"/>
          <w:szCs w:val="21"/>
          <w:u w:val="single"/>
          <w:shd w:val="clear" w:color="auto" w:fill="FFFFFF"/>
          <w:rPrChange w:id="27" w:author="Ying Zhao" w:date="2024-04-11T12:17:00Z">
            <w:rPr>
              <w:rFonts w:ascii="Tahoma" w:hAnsi="Tahoma" w:cs="Tahoma" w:hint="eastAsia"/>
              <w:color w:val="000000"/>
              <w:sz w:val="21"/>
              <w:szCs w:val="21"/>
              <w:shd w:val="clear" w:color="auto" w:fill="FFFFFF"/>
            </w:rPr>
          </w:rPrChange>
        </w:rPr>
        <w:t>’</w:t>
      </w:r>
      <w:r w:rsidRPr="00593E47">
        <w:rPr>
          <w:rFonts w:ascii="Tahoma" w:hAnsi="Tahoma" w:cs="Tahoma"/>
          <w:color w:val="000000"/>
          <w:sz w:val="21"/>
          <w:szCs w:val="21"/>
          <w:u w:val="single"/>
          <w:shd w:val="clear" w:color="auto" w:fill="FFFFFF"/>
          <w:rPrChange w:id="28" w:author="Ying Zhao" w:date="2024-04-11T12:17:00Z">
            <w:rPr>
              <w:rFonts w:ascii="Tahoma" w:hAnsi="Tahoma" w:cs="Tahoma"/>
              <w:color w:val="000000"/>
              <w:sz w:val="21"/>
              <w:szCs w:val="21"/>
              <w:shd w:val="clear" w:color="auto" w:fill="FFFFFF"/>
            </w:rPr>
          </w:rPrChange>
        </w:rPr>
        <w:t xml:space="preserve">) described in the figures 3, 4, 6, and 7, a pointwise (or </w:t>
      </w:r>
      <w:proofErr w:type="spellStart"/>
      <w:r w:rsidRPr="00593E47">
        <w:rPr>
          <w:rFonts w:ascii="Tahoma" w:hAnsi="Tahoma" w:cs="Tahoma"/>
          <w:color w:val="000000"/>
          <w:sz w:val="21"/>
          <w:szCs w:val="21"/>
          <w:u w:val="single"/>
          <w:shd w:val="clear" w:color="auto" w:fill="FFFFFF"/>
          <w:rPrChange w:id="29" w:author="Ying Zhao" w:date="2024-04-11T12:17:00Z">
            <w:rPr>
              <w:rFonts w:ascii="Tahoma" w:hAnsi="Tahoma" w:cs="Tahoma"/>
              <w:color w:val="000000"/>
              <w:sz w:val="21"/>
              <w:szCs w:val="21"/>
              <w:shd w:val="clear" w:color="auto" w:fill="FFFFFF"/>
            </w:rPr>
          </w:rPrChange>
        </w:rPr>
        <w:t>l</w:t>
      </w:r>
      <w:r w:rsidRPr="00593E47">
        <w:rPr>
          <w:rFonts w:ascii="Tahoma" w:hAnsi="Tahoma" w:cs="Tahoma"/>
          <w:color w:val="000000"/>
          <w:sz w:val="21"/>
          <w:szCs w:val="21"/>
          <w:u w:val="single"/>
          <w:shd w:val="clear" w:color="auto" w:fill="FFFFFF"/>
          <w:vertAlign w:val="superscript"/>
          <w:rPrChange w:id="30" w:author="Ying Zhao" w:date="2024-04-11T12:17:00Z">
            <w:rPr>
              <w:rFonts w:ascii="Tahoma" w:hAnsi="Tahoma" w:cs="Tahoma"/>
              <w:color w:val="000000"/>
              <w:sz w:val="21"/>
              <w:szCs w:val="21"/>
              <w:shd w:val="clear" w:color="auto" w:fill="FFFFFF"/>
              <w:vertAlign w:val="superscript"/>
            </w:rPr>
          </w:rPrChange>
        </w:rPr>
        <w:t>p</w:t>
      </w:r>
      <w:proofErr w:type="spellEnd"/>
      <w:r w:rsidRPr="00593E47">
        <w:rPr>
          <w:rFonts w:ascii="Tahoma" w:hAnsi="Tahoma" w:cs="Tahoma"/>
          <w:color w:val="000000"/>
          <w:sz w:val="21"/>
          <w:szCs w:val="21"/>
          <w:u w:val="single"/>
          <w:shd w:val="clear" w:color="auto" w:fill="FFFFFF"/>
          <w:rPrChange w:id="31" w:author="Ying Zhao" w:date="2024-04-11T12:17:00Z">
            <w:rPr>
              <w:rFonts w:ascii="Tahoma" w:hAnsi="Tahoma" w:cs="Tahoma"/>
              <w:color w:val="000000"/>
              <w:sz w:val="21"/>
              <w:szCs w:val="21"/>
              <w:shd w:val="clear" w:color="auto" w:fill="FFFFFF"/>
            </w:rPr>
          </w:rPrChange>
        </w:rPr>
        <w:t>)</w:t>
      </w:r>
      <w:r w:rsidR="00AE376B" w:rsidRPr="00593E47">
        <w:rPr>
          <w:rFonts w:ascii="Tahoma" w:hAnsi="Tahoma" w:cs="Tahoma"/>
          <w:color w:val="000000"/>
          <w:sz w:val="21"/>
          <w:szCs w:val="21"/>
          <w:u w:val="single"/>
          <w:shd w:val="clear" w:color="auto" w:fill="FFFFFF"/>
          <w:rPrChange w:id="32" w:author="Ying Zhao" w:date="2024-04-11T12:17:00Z">
            <w:rPr>
              <w:rFonts w:ascii="Tahoma" w:hAnsi="Tahoma" w:cs="Tahoma"/>
              <w:color w:val="000000"/>
              <w:sz w:val="21"/>
              <w:szCs w:val="21"/>
              <w:shd w:val="clear" w:color="auto" w:fill="FFFFFF"/>
            </w:rPr>
          </w:rPrChange>
        </w:rPr>
        <w:t xml:space="preserve"> </w:t>
      </w:r>
      <w:r w:rsidRPr="00593E47">
        <w:rPr>
          <w:rFonts w:ascii="Tahoma" w:hAnsi="Tahoma" w:cs="Tahoma"/>
          <w:color w:val="000000"/>
          <w:sz w:val="21"/>
          <w:szCs w:val="21"/>
          <w:u w:val="single"/>
          <w:shd w:val="clear" w:color="auto" w:fill="FFFFFF"/>
          <w:rPrChange w:id="33" w:author="Ying Zhao" w:date="2024-04-11T12:17:00Z">
            <w:rPr>
              <w:rFonts w:ascii="Tahoma" w:hAnsi="Tahoma" w:cs="Tahoma"/>
              <w:color w:val="000000"/>
              <w:sz w:val="21"/>
              <w:szCs w:val="21"/>
              <w:shd w:val="clear" w:color="auto" w:fill="FFFFFF"/>
            </w:rPr>
          </w:rPrChange>
        </w:rPr>
        <w:t>error plot would be useful to demonstrate the difference.</w:t>
      </w:r>
    </w:p>
    <w:p w14:paraId="783180A5" w14:textId="5193A05E" w:rsidR="004F4DB0" w:rsidRDefault="004F4DB0" w:rsidP="00B214B9">
      <w:pPr>
        <w:rPr>
          <w:rFonts w:ascii="Tahoma" w:hAnsi="Tahoma" w:cs="Tahoma"/>
          <w:color w:val="000000"/>
          <w:sz w:val="21"/>
          <w:szCs w:val="21"/>
          <w:shd w:val="clear" w:color="auto" w:fill="FFFFFF"/>
        </w:rPr>
      </w:pPr>
      <w:r>
        <w:rPr>
          <w:rFonts w:ascii="Tahoma" w:hAnsi="Tahoma" w:cs="Tahoma"/>
          <w:color w:val="000000"/>
          <w:sz w:val="21"/>
          <w:szCs w:val="21"/>
          <w:shd w:val="clear" w:color="auto" w:fill="FFFFFF"/>
        </w:rPr>
        <w:t>EW: Thanks for the advice. We have added a heatmap</w:t>
      </w:r>
      <w:r w:rsidR="00F12CBF">
        <w:rPr>
          <w:rFonts w:ascii="Tahoma" w:hAnsi="Tahoma" w:cs="Tahoma"/>
          <w:color w:val="000000"/>
          <w:sz w:val="21"/>
          <w:szCs w:val="21"/>
          <w:shd w:val="clear" w:color="auto" w:fill="FFFFFF"/>
        </w:rPr>
        <w:t xml:space="preserve"> as</w:t>
      </w:r>
      <w:r>
        <w:rPr>
          <w:rFonts w:ascii="Tahoma" w:hAnsi="Tahoma" w:cs="Tahoma"/>
          <w:color w:val="000000"/>
          <w:sz w:val="21"/>
          <w:szCs w:val="21"/>
          <w:shd w:val="clear" w:color="auto" w:fill="FFFFFF"/>
        </w:rPr>
        <w:t xml:space="preserve"> </w:t>
      </w:r>
      <w:r w:rsidRPr="00C821E7">
        <w:rPr>
          <w:rFonts w:ascii="Tahoma" w:hAnsi="Tahoma" w:cs="Tahoma"/>
          <w:color w:val="000000"/>
          <w:sz w:val="21"/>
          <w:szCs w:val="21"/>
          <w:highlight w:val="yellow"/>
          <w:shd w:val="clear" w:color="auto" w:fill="FFFFFF"/>
          <w:rPrChange w:id="34" w:author="Ying Zhao" w:date="2024-04-11T13:22:00Z">
            <w:rPr>
              <w:rFonts w:ascii="Tahoma" w:hAnsi="Tahoma" w:cs="Tahoma"/>
              <w:color w:val="000000"/>
              <w:sz w:val="21"/>
              <w:szCs w:val="21"/>
              <w:shd w:val="clear" w:color="auto" w:fill="FFFFFF"/>
            </w:rPr>
          </w:rPrChange>
        </w:rPr>
        <w:t>figure 5</w:t>
      </w:r>
      <w:r w:rsidR="00FF1558">
        <w:rPr>
          <w:rFonts w:ascii="Tahoma" w:hAnsi="Tahoma" w:cs="Tahoma"/>
          <w:color w:val="000000"/>
          <w:sz w:val="21"/>
          <w:szCs w:val="21"/>
          <w:shd w:val="clear" w:color="auto" w:fill="FFFFFF"/>
        </w:rPr>
        <w:t xml:space="preserve"> </w:t>
      </w:r>
      <w:r>
        <w:rPr>
          <w:rFonts w:ascii="Tahoma" w:hAnsi="Tahoma" w:cs="Tahoma"/>
          <w:color w:val="000000"/>
          <w:sz w:val="21"/>
          <w:szCs w:val="21"/>
          <w:shd w:val="clear" w:color="auto" w:fill="FFFFFF"/>
        </w:rPr>
        <w:t xml:space="preserve">in the </w:t>
      </w:r>
      <w:r w:rsidR="0015789E">
        <w:rPr>
          <w:rFonts w:ascii="Tahoma" w:hAnsi="Tahoma" w:cs="Tahoma"/>
          <w:color w:val="000000"/>
          <w:sz w:val="21"/>
          <w:szCs w:val="21"/>
          <w:shd w:val="clear" w:color="auto" w:fill="FFFFFF"/>
        </w:rPr>
        <w:t>updated paper manuscript</w:t>
      </w:r>
      <w:r>
        <w:rPr>
          <w:rFonts w:ascii="Tahoma" w:hAnsi="Tahoma" w:cs="Tahoma"/>
          <w:color w:val="000000"/>
          <w:sz w:val="21"/>
          <w:szCs w:val="21"/>
          <w:shd w:val="clear" w:color="auto" w:fill="FFFFFF"/>
        </w:rPr>
        <w:t xml:space="preserve"> to show the </w:t>
      </w:r>
      <w:r w:rsidR="006B4FDC">
        <w:rPr>
          <w:rFonts w:ascii="Tahoma" w:hAnsi="Tahoma" w:cs="Tahoma"/>
          <w:color w:val="000000"/>
          <w:sz w:val="21"/>
          <w:szCs w:val="21"/>
          <w:shd w:val="clear" w:color="auto" w:fill="FFFFFF"/>
        </w:rPr>
        <w:t xml:space="preserve">absolute </w:t>
      </w:r>
      <w:r>
        <w:rPr>
          <w:rFonts w:ascii="Tahoma" w:hAnsi="Tahoma" w:cs="Tahoma"/>
          <w:color w:val="000000"/>
          <w:sz w:val="21"/>
          <w:szCs w:val="21"/>
          <w:shd w:val="clear" w:color="auto" w:fill="FFFFFF"/>
        </w:rPr>
        <w:t xml:space="preserve">difference </w:t>
      </w:r>
      <w:r w:rsidR="00C821E7">
        <w:rPr>
          <w:rFonts w:ascii="Tahoma" w:hAnsi="Tahoma" w:cs="Tahoma"/>
          <w:color w:val="000000"/>
          <w:sz w:val="21"/>
          <w:szCs w:val="21"/>
          <w:shd w:val="clear" w:color="auto" w:fill="FFFFFF"/>
        </w:rPr>
        <w:t xml:space="preserve">in </w:t>
      </w:r>
      <w:r>
        <w:rPr>
          <w:rFonts w:ascii="Tahoma" w:hAnsi="Tahoma" w:cs="Tahoma"/>
          <w:color w:val="000000"/>
          <w:sz w:val="21"/>
          <w:szCs w:val="21"/>
          <w:shd w:val="clear" w:color="auto" w:fill="FFFFFF"/>
        </w:rPr>
        <w:t xml:space="preserve">the ice </w:t>
      </w:r>
      <w:r w:rsidR="00593E47">
        <w:rPr>
          <w:rFonts w:ascii="Tahoma" w:hAnsi="Tahoma" w:cs="Tahoma"/>
          <w:color w:val="000000"/>
          <w:sz w:val="21"/>
          <w:szCs w:val="21"/>
          <w:shd w:val="clear" w:color="auto" w:fill="FFFFFF"/>
        </w:rPr>
        <w:t>coverage</w:t>
      </w:r>
      <w:r w:rsidR="00C821E7">
        <w:rPr>
          <w:rFonts w:ascii="Tahoma" w:hAnsi="Tahoma" w:cs="Tahoma"/>
          <w:color w:val="000000"/>
          <w:sz w:val="21"/>
          <w:szCs w:val="21"/>
          <w:shd w:val="clear" w:color="auto" w:fill="FFFFFF"/>
        </w:rPr>
        <w:t>s</w:t>
      </w:r>
      <w:r>
        <w:rPr>
          <w:rFonts w:ascii="Tahoma" w:hAnsi="Tahoma" w:cs="Tahoma"/>
          <w:color w:val="000000"/>
          <w:sz w:val="21"/>
          <w:szCs w:val="21"/>
          <w:shd w:val="clear" w:color="auto" w:fill="FFFFFF"/>
        </w:rPr>
        <w:t xml:space="preserve"> </w:t>
      </w:r>
      <w:r w:rsidR="00F12CBF">
        <w:rPr>
          <w:rFonts w:ascii="Tahoma" w:hAnsi="Tahoma" w:cs="Tahoma"/>
          <w:color w:val="000000"/>
          <w:sz w:val="21"/>
          <w:szCs w:val="21"/>
          <w:shd w:val="clear" w:color="auto" w:fill="FFFFFF"/>
        </w:rPr>
        <w:t xml:space="preserve">between figure 3 and 4. </w:t>
      </w:r>
      <w:del w:id="35" w:author="Ying Zhao" w:date="2024-04-11T21:37:00Z">
        <w:r w:rsidR="00FF1558" w:rsidDel="00794519">
          <w:rPr>
            <w:rFonts w:ascii="Tahoma" w:hAnsi="Tahoma" w:cs="Tahoma"/>
            <w:color w:val="000000"/>
            <w:sz w:val="21"/>
            <w:szCs w:val="21"/>
            <w:shd w:val="clear" w:color="auto" w:fill="FFFFFF"/>
          </w:rPr>
          <w:delText xml:space="preserve">We also added error bar plot in </w:delText>
        </w:r>
        <w:r w:rsidR="00FF1558" w:rsidRPr="00F10DFB" w:rsidDel="00794519">
          <w:rPr>
            <w:rFonts w:ascii="Tahoma" w:hAnsi="Tahoma" w:cs="Tahoma"/>
            <w:color w:val="000000"/>
            <w:sz w:val="21"/>
            <w:szCs w:val="21"/>
            <w:highlight w:val="yellow"/>
            <w:shd w:val="clear" w:color="auto" w:fill="FFFFFF"/>
            <w:rPrChange w:id="36" w:author="Ying Zhao" w:date="2024-04-11T20:08:00Z">
              <w:rPr>
                <w:rFonts w:ascii="Tahoma" w:hAnsi="Tahoma" w:cs="Tahoma"/>
                <w:color w:val="000000"/>
                <w:sz w:val="21"/>
                <w:szCs w:val="21"/>
                <w:shd w:val="clear" w:color="auto" w:fill="FFFFFF"/>
              </w:rPr>
            </w:rPrChange>
          </w:rPr>
          <w:delText>figure 5</w:delText>
        </w:r>
        <w:r w:rsidR="00FF1558" w:rsidDel="00794519">
          <w:rPr>
            <w:rFonts w:ascii="Tahoma" w:hAnsi="Tahoma" w:cs="Tahoma"/>
            <w:color w:val="000000"/>
            <w:sz w:val="21"/>
            <w:szCs w:val="21"/>
            <w:shd w:val="clear" w:color="auto" w:fill="FFFFFF"/>
          </w:rPr>
          <w:delText xml:space="preserve"> </w:delText>
        </w:r>
        <w:r w:rsidR="00C821E7" w:rsidRPr="00F10DFB" w:rsidDel="00794519">
          <w:rPr>
            <w:rFonts w:ascii="Tahoma" w:hAnsi="Tahoma" w:cs="Tahoma"/>
            <w:color w:val="000000"/>
            <w:sz w:val="21"/>
            <w:szCs w:val="21"/>
            <w:shd w:val="clear" w:color="auto" w:fill="FFFFFF"/>
          </w:rPr>
          <w:delText>showing the ice coverage differentials over all these simulation periods.</w:delText>
        </w:r>
        <w:r w:rsidR="00C821E7" w:rsidRPr="00BF5548" w:rsidDel="00794519">
          <w:rPr>
            <w:sz w:val="20"/>
            <w:szCs w:val="20"/>
          </w:rPr>
          <w:delText xml:space="preserve"> </w:delText>
        </w:r>
      </w:del>
      <w:r w:rsidR="0015789E" w:rsidRPr="0030484D">
        <w:rPr>
          <w:rFonts w:ascii="Tahoma" w:hAnsi="Tahoma" w:cs="Tahoma"/>
          <w:color w:val="000000"/>
          <w:sz w:val="21"/>
          <w:szCs w:val="21"/>
          <w:highlight w:val="yellow"/>
          <w:shd w:val="clear" w:color="auto" w:fill="FFFFFF"/>
          <w:rPrChange w:id="37" w:author="Ying Zhao" w:date="2024-04-11T20:10:00Z">
            <w:rPr>
              <w:rFonts w:ascii="Tahoma" w:hAnsi="Tahoma" w:cs="Tahoma"/>
              <w:color w:val="000000"/>
              <w:sz w:val="21"/>
              <w:szCs w:val="21"/>
              <w:shd w:val="clear" w:color="auto" w:fill="FFFFFF"/>
            </w:rPr>
          </w:rPrChange>
        </w:rPr>
        <w:t xml:space="preserve">This figure is also copied below as Figure I for your </w:t>
      </w:r>
      <w:r w:rsidR="002276CB" w:rsidRPr="0030484D">
        <w:rPr>
          <w:rFonts w:ascii="Tahoma" w:hAnsi="Tahoma" w:cs="Tahoma"/>
          <w:color w:val="000000"/>
          <w:sz w:val="21"/>
          <w:szCs w:val="21"/>
          <w:highlight w:val="yellow"/>
          <w:shd w:val="clear" w:color="auto" w:fill="FFFFFF"/>
          <w:rPrChange w:id="38" w:author="Ying Zhao" w:date="2024-04-11T20:10:00Z">
            <w:rPr>
              <w:rFonts w:ascii="Tahoma" w:hAnsi="Tahoma" w:cs="Tahoma"/>
              <w:color w:val="000000"/>
              <w:sz w:val="21"/>
              <w:szCs w:val="21"/>
              <w:shd w:val="clear" w:color="auto" w:fill="FFFFFF"/>
            </w:rPr>
          </w:rPrChange>
        </w:rPr>
        <w:t>convenience of</w:t>
      </w:r>
      <w:r w:rsidR="0015789E" w:rsidRPr="0030484D">
        <w:rPr>
          <w:rFonts w:ascii="Tahoma" w:hAnsi="Tahoma" w:cs="Tahoma"/>
          <w:color w:val="000000"/>
          <w:sz w:val="21"/>
          <w:szCs w:val="21"/>
          <w:highlight w:val="yellow"/>
          <w:shd w:val="clear" w:color="auto" w:fill="FFFFFF"/>
          <w:rPrChange w:id="39" w:author="Ying Zhao" w:date="2024-04-11T20:10:00Z">
            <w:rPr>
              <w:rFonts w:ascii="Tahoma" w:hAnsi="Tahoma" w:cs="Tahoma"/>
              <w:color w:val="000000"/>
              <w:sz w:val="21"/>
              <w:szCs w:val="21"/>
              <w:shd w:val="clear" w:color="auto" w:fill="FFFFFF"/>
            </w:rPr>
          </w:rPrChange>
        </w:rPr>
        <w:t xml:space="preserve"> reading.</w:t>
      </w:r>
      <w:r w:rsidR="0015789E">
        <w:rPr>
          <w:rFonts w:ascii="Tahoma" w:hAnsi="Tahoma" w:cs="Tahoma"/>
          <w:color w:val="000000"/>
          <w:sz w:val="21"/>
          <w:szCs w:val="21"/>
          <w:shd w:val="clear" w:color="auto" w:fill="FFFFFF"/>
        </w:rPr>
        <w:t xml:space="preserve"> </w:t>
      </w:r>
      <w:r w:rsidR="00F12CBF">
        <w:rPr>
          <w:rFonts w:ascii="Tahoma" w:hAnsi="Tahoma" w:cs="Tahoma"/>
          <w:color w:val="000000"/>
          <w:sz w:val="21"/>
          <w:szCs w:val="21"/>
          <w:shd w:val="clear" w:color="auto" w:fill="FFFFFF"/>
        </w:rPr>
        <w:t xml:space="preserve">The heatmaps are </w:t>
      </w:r>
      <w:r w:rsidR="00DC07CC">
        <w:rPr>
          <w:rFonts w:ascii="Tahoma" w:hAnsi="Tahoma" w:cs="Tahoma"/>
          <w:color w:val="000000"/>
          <w:sz w:val="21"/>
          <w:szCs w:val="21"/>
          <w:shd w:val="clear" w:color="auto" w:fill="FFFFFF"/>
        </w:rPr>
        <w:t xml:space="preserve">very </w:t>
      </w:r>
      <w:r w:rsidR="00D741E6">
        <w:rPr>
          <w:rFonts w:ascii="Tahoma" w:hAnsi="Tahoma" w:cs="Tahoma"/>
          <w:color w:val="000000"/>
          <w:sz w:val="21"/>
          <w:szCs w:val="21"/>
          <w:shd w:val="clear" w:color="auto" w:fill="FFFFFF"/>
        </w:rPr>
        <w:t>revealing</w:t>
      </w:r>
      <w:r w:rsidR="00DC07CC">
        <w:rPr>
          <w:rFonts w:ascii="Tahoma" w:hAnsi="Tahoma" w:cs="Tahoma"/>
          <w:color w:val="000000"/>
          <w:sz w:val="21"/>
          <w:szCs w:val="21"/>
          <w:shd w:val="clear" w:color="auto" w:fill="FFFFFF"/>
        </w:rPr>
        <w:t>:</w:t>
      </w:r>
      <w:r w:rsidR="00F12CBF">
        <w:rPr>
          <w:rFonts w:ascii="Tahoma" w:hAnsi="Tahoma" w:cs="Tahoma"/>
          <w:color w:val="000000"/>
          <w:sz w:val="21"/>
          <w:szCs w:val="21"/>
          <w:shd w:val="clear" w:color="auto" w:fill="FFFFFF"/>
        </w:rPr>
        <w:t xml:space="preserve"> the </w:t>
      </w:r>
      <w:r w:rsidR="00FF1558">
        <w:rPr>
          <w:rFonts w:ascii="Tahoma" w:hAnsi="Tahoma" w:cs="Tahoma"/>
          <w:color w:val="000000"/>
          <w:sz w:val="21"/>
          <w:szCs w:val="21"/>
          <w:shd w:val="clear" w:color="auto" w:fill="FFFFFF"/>
        </w:rPr>
        <w:t xml:space="preserve">small </w:t>
      </w:r>
      <w:r w:rsidR="00F12CBF">
        <w:rPr>
          <w:rFonts w:ascii="Tahoma" w:hAnsi="Tahoma" w:cs="Tahoma"/>
          <w:color w:val="000000"/>
          <w:sz w:val="21"/>
          <w:szCs w:val="21"/>
          <w:shd w:val="clear" w:color="auto" w:fill="FFFFFF"/>
        </w:rPr>
        <w:t>red</w:t>
      </w:r>
      <w:r w:rsidR="00FF1558">
        <w:rPr>
          <w:rFonts w:ascii="Tahoma" w:hAnsi="Tahoma" w:cs="Tahoma"/>
          <w:color w:val="000000"/>
          <w:sz w:val="21"/>
          <w:szCs w:val="21"/>
          <w:shd w:val="clear" w:color="auto" w:fill="FFFFFF"/>
        </w:rPr>
        <w:t xml:space="preserve"> patches </w:t>
      </w:r>
      <w:r w:rsidR="00C821E7">
        <w:rPr>
          <w:rFonts w:ascii="Tahoma" w:hAnsi="Tahoma" w:cs="Tahoma"/>
          <w:color w:val="000000"/>
          <w:sz w:val="21"/>
          <w:szCs w:val="21"/>
          <w:shd w:val="clear" w:color="auto" w:fill="FFFFFF"/>
        </w:rPr>
        <w:t xml:space="preserve">associated with poor match </w:t>
      </w:r>
      <w:r w:rsidR="00FF1558">
        <w:rPr>
          <w:rFonts w:ascii="Tahoma" w:hAnsi="Tahoma" w:cs="Tahoma"/>
          <w:color w:val="000000"/>
          <w:sz w:val="21"/>
          <w:szCs w:val="21"/>
          <w:shd w:val="clear" w:color="auto" w:fill="FFFFFF"/>
        </w:rPr>
        <w:t>mostly appear around the boundaries between water and ice,</w:t>
      </w:r>
      <w:r w:rsidR="00F12CBF">
        <w:rPr>
          <w:rFonts w:ascii="Tahoma" w:hAnsi="Tahoma" w:cs="Tahoma"/>
          <w:color w:val="000000"/>
          <w:sz w:val="21"/>
          <w:szCs w:val="21"/>
          <w:shd w:val="clear" w:color="auto" w:fill="FFFFFF"/>
        </w:rPr>
        <w:t xml:space="preserve"> </w:t>
      </w:r>
      <w:r w:rsidR="00CF147B">
        <w:rPr>
          <w:rFonts w:ascii="Tahoma" w:hAnsi="Tahoma" w:cs="Tahoma"/>
          <w:color w:val="000000"/>
          <w:sz w:val="21"/>
          <w:szCs w:val="21"/>
          <w:shd w:val="clear" w:color="auto" w:fill="FFFFFF"/>
        </w:rPr>
        <w:t>implying</w:t>
      </w:r>
      <w:r w:rsidR="00F12CBF">
        <w:rPr>
          <w:rFonts w:ascii="Tahoma" w:hAnsi="Tahoma" w:cs="Tahoma"/>
          <w:color w:val="000000"/>
          <w:sz w:val="21"/>
          <w:szCs w:val="21"/>
          <w:shd w:val="clear" w:color="auto" w:fill="FFFFFF"/>
        </w:rPr>
        <w:t xml:space="preserve"> that </w:t>
      </w:r>
      <w:r w:rsidR="00CE518A">
        <w:rPr>
          <w:rFonts w:ascii="Tahoma" w:hAnsi="Tahoma" w:cs="Tahoma"/>
          <w:color w:val="000000"/>
          <w:sz w:val="21"/>
          <w:szCs w:val="21"/>
          <w:shd w:val="clear" w:color="auto" w:fill="FFFFFF"/>
        </w:rPr>
        <w:t xml:space="preserve">the </w:t>
      </w:r>
      <w:r w:rsidR="00F12CBF">
        <w:rPr>
          <w:rFonts w:ascii="Tahoma" w:hAnsi="Tahoma" w:cs="Tahoma"/>
          <w:color w:val="000000"/>
          <w:sz w:val="21"/>
          <w:szCs w:val="21"/>
          <w:shd w:val="clear" w:color="auto" w:fill="FFFFFF"/>
        </w:rPr>
        <w:t>majorit</w:t>
      </w:r>
      <w:r w:rsidR="00CE518A">
        <w:rPr>
          <w:rFonts w:ascii="Tahoma" w:hAnsi="Tahoma" w:cs="Tahoma"/>
          <w:color w:val="000000"/>
          <w:sz w:val="21"/>
          <w:szCs w:val="21"/>
          <w:shd w:val="clear" w:color="auto" w:fill="FFFFFF"/>
        </w:rPr>
        <w:t>y</w:t>
      </w:r>
      <w:r w:rsidR="00F12CBF">
        <w:rPr>
          <w:rFonts w:ascii="Tahoma" w:hAnsi="Tahoma" w:cs="Tahoma"/>
          <w:color w:val="000000"/>
          <w:sz w:val="21"/>
          <w:szCs w:val="21"/>
          <w:shd w:val="clear" w:color="auto" w:fill="FFFFFF"/>
        </w:rPr>
        <w:t xml:space="preserve"> of the di</w:t>
      </w:r>
      <w:r w:rsidR="00FF1558">
        <w:rPr>
          <w:rFonts w:ascii="Tahoma" w:hAnsi="Tahoma" w:cs="Tahoma"/>
          <w:color w:val="000000"/>
          <w:sz w:val="21"/>
          <w:szCs w:val="21"/>
          <w:shd w:val="clear" w:color="auto" w:fill="FFFFFF"/>
        </w:rPr>
        <w:t>screpancy between the simulated and actual images</w:t>
      </w:r>
      <w:r w:rsidR="00F12CBF">
        <w:rPr>
          <w:rFonts w:ascii="Tahoma" w:hAnsi="Tahoma" w:cs="Tahoma"/>
          <w:color w:val="000000"/>
          <w:sz w:val="21"/>
          <w:szCs w:val="21"/>
          <w:shd w:val="clear" w:color="auto" w:fill="FFFFFF"/>
        </w:rPr>
        <w:t xml:space="preserve"> </w:t>
      </w:r>
      <w:r w:rsidR="00E610A7">
        <w:rPr>
          <w:rFonts w:ascii="Tahoma" w:hAnsi="Tahoma" w:cs="Tahoma"/>
          <w:color w:val="000000"/>
          <w:sz w:val="21"/>
          <w:szCs w:val="21"/>
          <w:shd w:val="clear" w:color="auto" w:fill="FFFFFF"/>
        </w:rPr>
        <w:t>happens</w:t>
      </w:r>
      <w:r w:rsidR="00F12CBF">
        <w:rPr>
          <w:rFonts w:ascii="Tahoma" w:hAnsi="Tahoma" w:cs="Tahoma"/>
          <w:color w:val="000000"/>
          <w:sz w:val="21"/>
          <w:szCs w:val="21"/>
          <w:shd w:val="clear" w:color="auto" w:fill="FFFFFF"/>
        </w:rPr>
        <w:t xml:space="preserve"> </w:t>
      </w:r>
      <w:r w:rsidR="00FF1558">
        <w:rPr>
          <w:rFonts w:ascii="Tahoma" w:hAnsi="Tahoma" w:cs="Tahoma"/>
          <w:color w:val="000000"/>
          <w:sz w:val="21"/>
          <w:szCs w:val="21"/>
          <w:shd w:val="clear" w:color="auto" w:fill="FFFFFF"/>
        </w:rPr>
        <w:t>around these border areas. This result is not surprising</w:t>
      </w:r>
      <w:r w:rsidR="00DD2624">
        <w:rPr>
          <w:rFonts w:ascii="Tahoma" w:hAnsi="Tahoma" w:cs="Tahoma"/>
          <w:color w:val="000000"/>
          <w:sz w:val="21"/>
          <w:szCs w:val="21"/>
          <w:shd w:val="clear" w:color="auto" w:fill="FFFFFF"/>
        </w:rPr>
        <w:t>:</w:t>
      </w:r>
      <w:r w:rsidR="00FF1558">
        <w:rPr>
          <w:rFonts w:ascii="Tahoma" w:hAnsi="Tahoma" w:cs="Tahoma"/>
          <w:color w:val="000000"/>
          <w:sz w:val="21"/>
          <w:szCs w:val="21"/>
          <w:shd w:val="clear" w:color="auto" w:fill="FFFFFF"/>
        </w:rPr>
        <w:t xml:space="preserve"> the IM apparently </w:t>
      </w:r>
      <w:r w:rsidR="00CF147B">
        <w:rPr>
          <w:rFonts w:ascii="Tahoma" w:hAnsi="Tahoma" w:cs="Tahoma"/>
          <w:color w:val="000000"/>
          <w:sz w:val="21"/>
          <w:szCs w:val="21"/>
          <w:shd w:val="clear" w:color="auto" w:fill="FFFFFF"/>
        </w:rPr>
        <w:t xml:space="preserve">does not </w:t>
      </w:r>
      <w:r w:rsidR="00DC07CC">
        <w:rPr>
          <w:rFonts w:ascii="Tahoma" w:hAnsi="Tahoma" w:cs="Tahoma"/>
          <w:color w:val="000000"/>
          <w:sz w:val="21"/>
          <w:szCs w:val="21"/>
          <w:shd w:val="clear" w:color="auto" w:fill="FFFFFF"/>
        </w:rPr>
        <w:t>perfectly model all these</w:t>
      </w:r>
      <w:r w:rsidR="00FF1558">
        <w:rPr>
          <w:rFonts w:ascii="Tahoma" w:hAnsi="Tahoma" w:cs="Tahoma"/>
          <w:color w:val="000000"/>
          <w:sz w:val="21"/>
          <w:szCs w:val="21"/>
          <w:shd w:val="clear" w:color="auto" w:fill="FFFFFF"/>
        </w:rPr>
        <w:t xml:space="preserve"> boundary granularities,</w:t>
      </w:r>
      <w:r w:rsidR="00DC07CC">
        <w:rPr>
          <w:rFonts w:ascii="Tahoma" w:hAnsi="Tahoma" w:cs="Tahoma"/>
          <w:color w:val="000000"/>
          <w:sz w:val="21"/>
          <w:szCs w:val="21"/>
          <w:shd w:val="clear" w:color="auto" w:fill="FFFFFF"/>
        </w:rPr>
        <w:t xml:space="preserve"> </w:t>
      </w:r>
      <w:r w:rsidR="00CF147B">
        <w:rPr>
          <w:rFonts w:ascii="Tahoma" w:hAnsi="Tahoma" w:cs="Tahoma"/>
          <w:color w:val="000000"/>
          <w:sz w:val="21"/>
          <w:szCs w:val="21"/>
          <w:shd w:val="clear" w:color="auto" w:fill="FFFFFF"/>
        </w:rPr>
        <w:t xml:space="preserve">while </w:t>
      </w:r>
      <w:r w:rsidR="00E4502D">
        <w:rPr>
          <w:rFonts w:ascii="Tahoma" w:hAnsi="Tahoma" w:cs="Tahoma"/>
          <w:color w:val="000000"/>
          <w:sz w:val="21"/>
          <w:szCs w:val="21"/>
          <w:shd w:val="clear" w:color="auto" w:fill="FFFFFF"/>
        </w:rPr>
        <w:t>do</w:t>
      </w:r>
      <w:r w:rsidR="00CF147B">
        <w:rPr>
          <w:rFonts w:ascii="Tahoma" w:hAnsi="Tahoma" w:cs="Tahoma"/>
          <w:color w:val="000000"/>
          <w:sz w:val="21"/>
          <w:szCs w:val="21"/>
          <w:shd w:val="clear" w:color="auto" w:fill="FFFFFF"/>
        </w:rPr>
        <w:t>ing</w:t>
      </w:r>
      <w:r w:rsidR="00DC07CC">
        <w:rPr>
          <w:rFonts w:ascii="Tahoma" w:hAnsi="Tahoma" w:cs="Tahoma"/>
          <w:color w:val="000000"/>
          <w:sz w:val="21"/>
          <w:szCs w:val="21"/>
          <w:shd w:val="clear" w:color="auto" w:fill="FFFFFF"/>
        </w:rPr>
        <w:t xml:space="preserve"> </w:t>
      </w:r>
      <w:r w:rsidR="00FF026E">
        <w:rPr>
          <w:rFonts w:ascii="Tahoma" w:hAnsi="Tahoma" w:cs="Tahoma"/>
          <w:color w:val="000000"/>
          <w:sz w:val="21"/>
          <w:szCs w:val="21"/>
          <w:shd w:val="clear" w:color="auto" w:fill="FFFFFF"/>
        </w:rPr>
        <w:t>a good job</w:t>
      </w:r>
      <w:r w:rsidR="00DC07CC">
        <w:rPr>
          <w:rFonts w:ascii="Tahoma" w:hAnsi="Tahoma" w:cs="Tahoma"/>
          <w:color w:val="000000"/>
          <w:sz w:val="21"/>
          <w:szCs w:val="21"/>
          <w:shd w:val="clear" w:color="auto" w:fill="FFFFFF"/>
        </w:rPr>
        <w:t xml:space="preserve"> at capturing the overall </w:t>
      </w:r>
      <w:r w:rsidR="00CF147B">
        <w:rPr>
          <w:rFonts w:ascii="Tahoma" w:hAnsi="Tahoma" w:cs="Tahoma"/>
          <w:color w:val="000000"/>
          <w:sz w:val="21"/>
          <w:szCs w:val="21"/>
          <w:shd w:val="clear" w:color="auto" w:fill="FFFFFF"/>
        </w:rPr>
        <w:t xml:space="preserve">patterns. </w:t>
      </w:r>
    </w:p>
    <w:p w14:paraId="5B3200C0" w14:textId="537C5AE7" w:rsidR="00AE7A79" w:rsidRDefault="00AE7A79" w:rsidP="00AE7A79">
      <w:pPr>
        <w:keepNext/>
        <w:jc w:val="both"/>
        <w:rPr>
          <w:ins w:id="40" w:author="Ying Zhao" w:date="2024-04-11T21:38:00Z"/>
        </w:rPr>
      </w:pPr>
      <w:del w:id="41" w:author="Ying Zhao" w:date="2024-04-11T21:37:00Z">
        <w:r w:rsidDel="00E5345F">
          <w:rPr>
            <w:noProof/>
            <w:szCs w:val="24"/>
          </w:rPr>
          <w:lastRenderedPageBreak/>
          <w:drawing>
            <wp:inline distT="0" distB="0" distL="0" distR="0" wp14:anchorId="2EE7C940" wp14:editId="64B82137">
              <wp:extent cx="5961888" cy="2530083"/>
              <wp:effectExtent l="0" t="0" r="1270" b="3810"/>
              <wp:docPr id="1181971330" name="Picture 1" descr="A collage of images of a crack in a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971330" name="Picture 1" descr="A collage of images of a crack in a square&#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75453" cy="2535840"/>
                      </a:xfrm>
                      <a:prstGeom prst="rect">
                        <a:avLst/>
                      </a:prstGeom>
                      <a:noFill/>
                    </pic:spPr>
                  </pic:pic>
                </a:graphicData>
              </a:graphic>
            </wp:inline>
          </w:drawing>
        </w:r>
      </w:del>
    </w:p>
    <w:p w14:paraId="09A94C70" w14:textId="5DC5AFE9" w:rsidR="003A2871" w:rsidRDefault="003A2871" w:rsidP="00AE7A79">
      <w:pPr>
        <w:keepNext/>
        <w:jc w:val="both"/>
      </w:pPr>
      <w:ins w:id="42" w:author="Ying Zhao" w:date="2024-04-11T21:38:00Z">
        <w:r w:rsidRPr="003A2871">
          <w:drawing>
            <wp:inline distT="0" distB="0" distL="0" distR="0" wp14:anchorId="03FA6054" wp14:editId="4C34FBC9">
              <wp:extent cx="3996628" cy="2520950"/>
              <wp:effectExtent l="0" t="0" r="4445" b="0"/>
              <wp:docPr id="4" name="Picture 3" descr="A collage of images of a variety of spots&#10;&#10;Description automatically generated">
                <a:extLst xmlns:a="http://schemas.openxmlformats.org/drawingml/2006/main">
                  <a:ext uri="{FF2B5EF4-FFF2-40B4-BE49-F238E27FC236}">
                    <a16:creationId xmlns:a16="http://schemas.microsoft.com/office/drawing/2014/main" id="{3173F8A6-BAC1-B5A8-4C1C-2F3A54C8BFD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collage of images of a variety of spots&#10;&#10;Description automatically generated">
                        <a:extLst>
                          <a:ext uri="{FF2B5EF4-FFF2-40B4-BE49-F238E27FC236}">
                            <a16:creationId xmlns:a16="http://schemas.microsoft.com/office/drawing/2014/main" id="{3173F8A6-BAC1-B5A8-4C1C-2F3A54C8BFD1}"/>
                          </a:ext>
                        </a:extLst>
                      </pic:cNvPr>
                      <pic:cNvPicPr>
                        <a:picLocks noChangeAspect="1"/>
                      </pic:cNvPicPr>
                    </pic:nvPicPr>
                    <pic:blipFill>
                      <a:blip r:embed="rId10"/>
                      <a:stretch>
                        <a:fillRect/>
                      </a:stretch>
                    </pic:blipFill>
                    <pic:spPr>
                      <a:xfrm>
                        <a:off x="0" y="0"/>
                        <a:ext cx="4004003" cy="2525602"/>
                      </a:xfrm>
                      <a:prstGeom prst="rect">
                        <a:avLst/>
                      </a:prstGeom>
                    </pic:spPr>
                  </pic:pic>
                </a:graphicData>
              </a:graphic>
            </wp:inline>
          </w:drawing>
        </w:r>
      </w:ins>
    </w:p>
    <w:p w14:paraId="0ED18D67" w14:textId="340074B0" w:rsidR="00AE7A79" w:rsidRPr="00BF5548" w:rsidRDefault="00AE7A79" w:rsidP="00BF5548">
      <w:pPr>
        <w:pStyle w:val="Caption"/>
        <w:jc w:val="both"/>
        <w:rPr>
          <w:sz w:val="20"/>
          <w:szCs w:val="20"/>
        </w:rPr>
      </w:pPr>
      <w:r w:rsidRPr="00BF5548">
        <w:rPr>
          <w:sz w:val="20"/>
          <w:szCs w:val="20"/>
        </w:rPr>
        <w:t xml:space="preserve">Figure </w:t>
      </w:r>
      <w:r w:rsidRPr="00BF5548">
        <w:rPr>
          <w:sz w:val="20"/>
          <w:szCs w:val="20"/>
        </w:rPr>
        <w:fldChar w:fldCharType="begin"/>
      </w:r>
      <w:r w:rsidRPr="00BF5548">
        <w:rPr>
          <w:sz w:val="20"/>
          <w:szCs w:val="20"/>
        </w:rPr>
        <w:instrText xml:space="preserve"> SEQ Figure \* ROMAN </w:instrText>
      </w:r>
      <w:r w:rsidRPr="00BF5548">
        <w:rPr>
          <w:sz w:val="20"/>
          <w:szCs w:val="20"/>
        </w:rPr>
        <w:fldChar w:fldCharType="separate"/>
      </w:r>
      <w:r w:rsidR="009336E4">
        <w:rPr>
          <w:noProof/>
          <w:sz w:val="20"/>
          <w:szCs w:val="20"/>
        </w:rPr>
        <w:t>I</w:t>
      </w:r>
      <w:r w:rsidRPr="00BF5548">
        <w:rPr>
          <w:sz w:val="20"/>
          <w:szCs w:val="20"/>
        </w:rPr>
        <w:fldChar w:fldCharType="end"/>
      </w:r>
      <w:r w:rsidRPr="00C821E7">
        <w:rPr>
          <w:sz w:val="20"/>
          <w:szCs w:val="20"/>
        </w:rPr>
        <w:t xml:space="preserve">: </w:t>
      </w:r>
      <w:r w:rsidR="00C821E7" w:rsidRPr="00C821E7">
        <w:rPr>
          <w:sz w:val="20"/>
          <w:szCs w:val="20"/>
        </w:rPr>
        <w:t xml:space="preserve">(a) - (n) </w:t>
      </w:r>
      <w:r w:rsidR="00C821E7" w:rsidRPr="00F752B2">
        <w:rPr>
          <w:sz w:val="20"/>
          <w:szCs w:val="20"/>
        </w:rPr>
        <w:t>are h</w:t>
      </w:r>
      <w:r w:rsidR="00C821E7" w:rsidRPr="00C821E7">
        <w:rPr>
          <w:sz w:val="20"/>
          <w:szCs w:val="20"/>
        </w:rPr>
        <w:t xml:space="preserve">eatmaps illustrating the absolute difference </w:t>
      </w:r>
      <w:r w:rsidR="00C821E7" w:rsidRPr="00F752B2">
        <w:rPr>
          <w:sz w:val="20"/>
          <w:szCs w:val="20"/>
        </w:rPr>
        <w:t>(between 0 and 1) in</w:t>
      </w:r>
      <w:r w:rsidR="00C821E7" w:rsidRPr="00C821E7">
        <w:rPr>
          <w:sz w:val="20"/>
          <w:szCs w:val="20"/>
        </w:rPr>
        <w:t xml:space="preserve"> the ice </w:t>
      </w:r>
      <w:r w:rsidR="00C821E7" w:rsidRPr="00F752B2">
        <w:rPr>
          <w:sz w:val="20"/>
          <w:szCs w:val="20"/>
        </w:rPr>
        <w:t>coverages</w:t>
      </w:r>
      <w:r w:rsidR="00C821E7" w:rsidRPr="00C821E7">
        <w:rPr>
          <w:sz w:val="20"/>
          <w:szCs w:val="20"/>
        </w:rPr>
        <w:t xml:space="preserve"> between Figure 3 and </w:t>
      </w:r>
      <w:r w:rsidR="00C821E7" w:rsidRPr="00F752B2">
        <w:rPr>
          <w:sz w:val="20"/>
          <w:szCs w:val="20"/>
        </w:rPr>
        <w:t xml:space="preserve">Figure </w:t>
      </w:r>
      <w:r w:rsidR="00C821E7" w:rsidRPr="00C821E7">
        <w:rPr>
          <w:sz w:val="20"/>
          <w:szCs w:val="20"/>
        </w:rPr>
        <w:t>4 for each semi-monthly period, from (a) Jun</w:t>
      </w:r>
      <w:r w:rsidR="00C821E7" w:rsidRPr="00F752B2">
        <w:rPr>
          <w:sz w:val="20"/>
          <w:szCs w:val="20"/>
        </w:rPr>
        <w:t>e</w:t>
      </w:r>
      <w:r w:rsidR="00C821E7" w:rsidRPr="00C821E7">
        <w:rPr>
          <w:sz w:val="20"/>
          <w:szCs w:val="20"/>
        </w:rPr>
        <w:t>. 16</w:t>
      </w:r>
      <w:r w:rsidR="00C821E7" w:rsidRPr="00C821E7">
        <w:rPr>
          <w:sz w:val="20"/>
          <w:szCs w:val="20"/>
          <w:vertAlign w:val="superscript"/>
        </w:rPr>
        <w:t>th</w:t>
      </w:r>
      <w:r w:rsidR="00C821E7" w:rsidRPr="00C821E7">
        <w:rPr>
          <w:sz w:val="20"/>
          <w:szCs w:val="20"/>
        </w:rPr>
        <w:t>, 2022 to (n) Jan. 1</w:t>
      </w:r>
      <w:r w:rsidR="00C821E7" w:rsidRPr="00C821E7">
        <w:rPr>
          <w:sz w:val="20"/>
          <w:szCs w:val="20"/>
          <w:vertAlign w:val="superscript"/>
        </w:rPr>
        <w:t>st</w:t>
      </w:r>
      <w:r w:rsidR="00C821E7" w:rsidRPr="00C821E7">
        <w:rPr>
          <w:sz w:val="20"/>
          <w:szCs w:val="20"/>
        </w:rPr>
        <w:t xml:space="preserve">, 2023.  </w:t>
      </w:r>
      <w:r w:rsidR="00C821E7" w:rsidRPr="00F752B2">
        <w:rPr>
          <w:sz w:val="20"/>
          <w:szCs w:val="20"/>
        </w:rPr>
        <w:t>Yellow color indicates a good match and red a large difference, as shown by the</w:t>
      </w:r>
      <w:r w:rsidR="00F10DFB">
        <w:rPr>
          <w:sz w:val="20"/>
          <w:szCs w:val="20"/>
        </w:rPr>
        <w:t xml:space="preserve"> color</w:t>
      </w:r>
      <w:r w:rsidR="00C821E7" w:rsidRPr="00F752B2">
        <w:rPr>
          <w:sz w:val="20"/>
          <w:szCs w:val="20"/>
        </w:rPr>
        <w:t xml:space="preserve"> scale on the right</w:t>
      </w:r>
      <w:del w:id="43" w:author="Ying Zhao" w:date="2024-04-11T21:38:00Z">
        <w:r w:rsidR="00C821E7" w:rsidRPr="00F752B2" w:rsidDel="00E5345F">
          <w:rPr>
            <w:sz w:val="20"/>
            <w:szCs w:val="20"/>
          </w:rPr>
          <w:delText xml:space="preserve">; </w:delText>
        </w:r>
        <w:commentRangeStart w:id="44"/>
        <w:r w:rsidR="00C821E7" w:rsidRPr="00C821E7" w:rsidDel="00E5345F">
          <w:rPr>
            <w:sz w:val="20"/>
            <w:szCs w:val="20"/>
          </w:rPr>
          <w:delText>(</w:delText>
        </w:r>
        <w:r w:rsidR="00C821E7" w:rsidRPr="00F752B2" w:rsidDel="00E5345F">
          <w:rPr>
            <w:sz w:val="20"/>
            <w:szCs w:val="20"/>
          </w:rPr>
          <w:delText>o</w:delText>
        </w:r>
        <w:r w:rsidR="00C821E7" w:rsidRPr="00C821E7" w:rsidDel="00E5345F">
          <w:rPr>
            <w:sz w:val="20"/>
            <w:szCs w:val="20"/>
          </w:rPr>
          <w:delText xml:space="preserve">) </w:delText>
        </w:r>
        <w:commentRangeEnd w:id="44"/>
        <w:r w:rsidR="00C821E7" w:rsidRPr="00F752B2" w:rsidDel="00E5345F">
          <w:rPr>
            <w:rStyle w:val="CommentReference"/>
          </w:rPr>
          <w:commentReference w:id="44"/>
        </w:r>
        <w:r w:rsidR="00C821E7" w:rsidRPr="00F752B2" w:rsidDel="00E5345F">
          <w:rPr>
            <w:sz w:val="20"/>
            <w:szCs w:val="20"/>
          </w:rPr>
          <w:delText>is an e</w:delText>
        </w:r>
        <w:r w:rsidR="00C821E7" w:rsidRPr="00C821E7" w:rsidDel="00E5345F">
          <w:rPr>
            <w:sz w:val="20"/>
            <w:szCs w:val="20"/>
          </w:rPr>
          <w:delText>rror bar plot showing the ice</w:delText>
        </w:r>
        <w:r w:rsidR="00C821E7" w:rsidRPr="00F752B2" w:rsidDel="00E5345F">
          <w:rPr>
            <w:sz w:val="20"/>
            <w:szCs w:val="20"/>
          </w:rPr>
          <w:delText xml:space="preserve"> coverage</w:delText>
        </w:r>
        <w:r w:rsidR="00C821E7" w:rsidRPr="00C821E7" w:rsidDel="00E5345F">
          <w:rPr>
            <w:sz w:val="20"/>
            <w:szCs w:val="20"/>
          </w:rPr>
          <w:delText xml:space="preserve"> differential</w:delText>
        </w:r>
        <w:r w:rsidR="00C821E7" w:rsidRPr="00F752B2" w:rsidDel="00E5345F">
          <w:rPr>
            <w:sz w:val="20"/>
            <w:szCs w:val="20"/>
          </w:rPr>
          <w:delText>s</w:delText>
        </w:r>
        <w:r w:rsidR="00C821E7" w:rsidRPr="00C821E7" w:rsidDel="00E5345F">
          <w:rPr>
            <w:sz w:val="20"/>
            <w:szCs w:val="20"/>
          </w:rPr>
          <w:delText xml:space="preserve"> over </w:delText>
        </w:r>
        <w:r w:rsidR="00C821E7" w:rsidRPr="00F752B2" w:rsidDel="00E5345F">
          <w:rPr>
            <w:sz w:val="20"/>
            <w:szCs w:val="20"/>
          </w:rPr>
          <w:delText>all these simulation periods.</w:delText>
        </w:r>
      </w:del>
      <w:r w:rsidR="00C821E7" w:rsidRPr="00BF5548" w:rsidDel="00C821E7">
        <w:rPr>
          <w:sz w:val="20"/>
          <w:szCs w:val="20"/>
        </w:rPr>
        <w:t xml:space="preserve"> </w:t>
      </w:r>
    </w:p>
    <w:p w14:paraId="3E4470E1" w14:textId="79C5CCC4" w:rsidR="00CF147B" w:rsidRDefault="00B33281" w:rsidP="00B214B9">
      <w:pPr>
        <w:rPr>
          <w:ins w:id="45" w:author="Ying Zhao" w:date="2024-04-11T13:31:00Z"/>
          <w:rFonts w:ascii="Tahoma" w:hAnsi="Tahoma" w:cs="Tahoma"/>
          <w:color w:val="000000"/>
          <w:sz w:val="21"/>
          <w:szCs w:val="21"/>
          <w:shd w:val="clear" w:color="auto" w:fill="FFFFFF"/>
        </w:rPr>
      </w:pPr>
      <w:r w:rsidRPr="00B33281">
        <w:rPr>
          <w:rFonts w:ascii="Tahoma" w:hAnsi="Tahoma" w:cs="Tahoma"/>
          <w:color w:val="000000"/>
          <w:sz w:val="21"/>
          <w:szCs w:val="21"/>
          <w:shd w:val="clear" w:color="auto" w:fill="FFFFFF"/>
        </w:rPr>
        <w:t>Similarly</w:t>
      </w:r>
      <w:r>
        <w:rPr>
          <w:rFonts w:ascii="Tahoma" w:hAnsi="Tahoma" w:cs="Tahoma"/>
          <w:color w:val="000000"/>
          <w:sz w:val="21"/>
          <w:szCs w:val="21"/>
          <w:shd w:val="clear" w:color="auto" w:fill="FFFFFF"/>
        </w:rPr>
        <w:t xml:space="preserve">, we </w:t>
      </w:r>
      <w:ins w:id="46" w:author="Ying Zhao" w:date="2024-04-11T20:12:00Z">
        <w:r w:rsidR="00502D2B">
          <w:rPr>
            <w:rFonts w:ascii="Tahoma" w:hAnsi="Tahoma" w:cs="Tahoma"/>
            <w:color w:val="000000"/>
            <w:sz w:val="21"/>
            <w:szCs w:val="21"/>
            <w:shd w:val="clear" w:color="auto" w:fill="FFFFFF"/>
          </w:rPr>
          <w:t>calculated the difference</w:t>
        </w:r>
      </w:ins>
      <w:del w:id="47" w:author="Ying Zhao" w:date="2024-04-11T20:12:00Z">
        <w:r w:rsidR="00CF147B" w:rsidDel="00502D2B">
          <w:rPr>
            <w:rFonts w:ascii="Tahoma" w:hAnsi="Tahoma" w:cs="Tahoma"/>
            <w:color w:val="000000"/>
            <w:sz w:val="21"/>
            <w:szCs w:val="21"/>
            <w:shd w:val="clear" w:color="auto" w:fill="FFFFFF"/>
          </w:rPr>
          <w:delText>practiced the same</w:delText>
        </w:r>
      </w:del>
      <w:r w:rsidR="00CF147B">
        <w:rPr>
          <w:rFonts w:ascii="Tahoma" w:hAnsi="Tahoma" w:cs="Tahoma"/>
          <w:color w:val="000000"/>
          <w:sz w:val="21"/>
          <w:szCs w:val="21"/>
          <w:shd w:val="clear" w:color="auto" w:fill="FFFFFF"/>
        </w:rPr>
        <w:t xml:space="preserve"> on </w:t>
      </w:r>
      <w:r w:rsidR="00A13E0E">
        <w:rPr>
          <w:rFonts w:ascii="Tahoma" w:hAnsi="Tahoma" w:cs="Tahoma"/>
          <w:color w:val="000000"/>
          <w:sz w:val="21"/>
          <w:szCs w:val="21"/>
          <w:shd w:val="clear" w:color="auto" w:fill="FFFFFF"/>
        </w:rPr>
        <w:t xml:space="preserve">the </w:t>
      </w:r>
      <w:r>
        <w:rPr>
          <w:rFonts w:ascii="Tahoma" w:hAnsi="Tahoma" w:cs="Tahoma"/>
          <w:color w:val="000000"/>
          <w:sz w:val="21"/>
          <w:szCs w:val="21"/>
          <w:shd w:val="clear" w:color="auto" w:fill="FFFFFF"/>
        </w:rPr>
        <w:t xml:space="preserve">daily sea ice </w:t>
      </w:r>
      <w:r w:rsidR="00CF147B">
        <w:rPr>
          <w:rFonts w:ascii="Tahoma" w:hAnsi="Tahoma" w:cs="Tahoma"/>
          <w:color w:val="000000"/>
          <w:sz w:val="21"/>
          <w:szCs w:val="21"/>
          <w:shd w:val="clear" w:color="auto" w:fill="FFFFFF"/>
        </w:rPr>
        <w:t xml:space="preserve">evolutions </w:t>
      </w:r>
      <w:r w:rsidR="001F545A">
        <w:rPr>
          <w:rFonts w:ascii="Tahoma" w:hAnsi="Tahoma" w:cs="Tahoma"/>
          <w:color w:val="000000"/>
          <w:sz w:val="21"/>
          <w:szCs w:val="21"/>
          <w:shd w:val="clear" w:color="auto" w:fill="FFFFFF"/>
        </w:rPr>
        <w:t>between Figure 7 and 8</w:t>
      </w:r>
      <w:r w:rsidR="00CF147B">
        <w:rPr>
          <w:rFonts w:ascii="Tahoma" w:hAnsi="Tahoma" w:cs="Tahoma"/>
          <w:color w:val="000000"/>
          <w:sz w:val="21"/>
          <w:szCs w:val="21"/>
          <w:shd w:val="clear" w:color="auto" w:fill="FFFFFF"/>
        </w:rPr>
        <w:t xml:space="preserve"> in</w:t>
      </w:r>
      <w:r w:rsidR="00A13E0E">
        <w:rPr>
          <w:rFonts w:ascii="Tahoma" w:hAnsi="Tahoma" w:cs="Tahoma"/>
          <w:color w:val="000000"/>
          <w:sz w:val="21"/>
          <w:szCs w:val="21"/>
          <w:shd w:val="clear" w:color="auto" w:fill="FFFFFF"/>
        </w:rPr>
        <w:t xml:space="preserve"> the paper</w:t>
      </w:r>
      <w:r w:rsidR="00CF147B">
        <w:rPr>
          <w:rFonts w:ascii="Tahoma" w:hAnsi="Tahoma" w:cs="Tahoma"/>
          <w:color w:val="000000"/>
          <w:sz w:val="21"/>
          <w:szCs w:val="21"/>
          <w:shd w:val="clear" w:color="auto" w:fill="FFFFFF"/>
        </w:rPr>
        <w:t>, with the</w:t>
      </w:r>
      <w:r w:rsidR="00A13E0E">
        <w:rPr>
          <w:rFonts w:ascii="Tahoma" w:hAnsi="Tahoma" w:cs="Tahoma"/>
          <w:color w:val="000000"/>
          <w:sz w:val="21"/>
          <w:szCs w:val="21"/>
          <w:shd w:val="clear" w:color="auto" w:fill="FFFFFF"/>
        </w:rPr>
        <w:t xml:space="preserve"> corresponding heatmaps </w:t>
      </w:r>
      <w:del w:id="48" w:author="Ying Zhao" w:date="2024-04-11T21:37:00Z">
        <w:r w:rsidR="00A13E0E" w:rsidDel="00E5345F">
          <w:rPr>
            <w:rFonts w:ascii="Tahoma" w:hAnsi="Tahoma" w:cs="Tahoma"/>
            <w:color w:val="000000"/>
            <w:sz w:val="21"/>
            <w:szCs w:val="21"/>
            <w:shd w:val="clear" w:color="auto" w:fill="FFFFFF"/>
          </w:rPr>
          <w:delText xml:space="preserve">and error bar plot </w:delText>
        </w:r>
      </w:del>
      <w:r w:rsidR="00A13E0E">
        <w:rPr>
          <w:rFonts w:ascii="Tahoma" w:hAnsi="Tahoma" w:cs="Tahoma"/>
          <w:color w:val="000000"/>
          <w:sz w:val="21"/>
          <w:szCs w:val="21"/>
          <w:shd w:val="clear" w:color="auto" w:fill="FFFFFF"/>
        </w:rPr>
        <w:t xml:space="preserve">shown in Figure </w:t>
      </w:r>
      <w:r w:rsidR="00AD69F6">
        <w:rPr>
          <w:rFonts w:ascii="Tahoma" w:hAnsi="Tahoma" w:cs="Tahoma"/>
          <w:color w:val="000000"/>
          <w:sz w:val="21"/>
          <w:szCs w:val="21"/>
          <w:shd w:val="clear" w:color="auto" w:fill="FFFFFF"/>
        </w:rPr>
        <w:t>II</w:t>
      </w:r>
      <w:r w:rsidR="00A13E0E">
        <w:rPr>
          <w:rFonts w:ascii="Tahoma" w:hAnsi="Tahoma" w:cs="Tahoma"/>
          <w:color w:val="000000"/>
          <w:sz w:val="21"/>
          <w:szCs w:val="21"/>
          <w:shd w:val="clear" w:color="auto" w:fill="FFFFFF"/>
        </w:rPr>
        <w:t xml:space="preserve"> below</w:t>
      </w:r>
      <w:r w:rsidR="00CF147B">
        <w:rPr>
          <w:rFonts w:ascii="Tahoma" w:hAnsi="Tahoma" w:cs="Tahoma"/>
          <w:color w:val="000000"/>
          <w:sz w:val="21"/>
          <w:szCs w:val="21"/>
          <w:shd w:val="clear" w:color="auto" w:fill="FFFFFF"/>
        </w:rPr>
        <w:t xml:space="preserve">, </w:t>
      </w:r>
      <w:r w:rsidR="00CF147B" w:rsidRPr="00502D2B">
        <w:rPr>
          <w:rFonts w:ascii="Tahoma" w:hAnsi="Tahoma" w:cs="Tahoma"/>
          <w:color w:val="000000"/>
          <w:sz w:val="21"/>
          <w:szCs w:val="21"/>
          <w:shd w:val="clear" w:color="auto" w:fill="FFFFFF"/>
        </w:rPr>
        <w:t>a</w:t>
      </w:r>
      <w:r w:rsidR="009A260E" w:rsidRPr="00502D2B">
        <w:rPr>
          <w:rFonts w:ascii="Tahoma" w:hAnsi="Tahoma" w:cs="Tahoma"/>
          <w:color w:val="000000"/>
          <w:sz w:val="21"/>
          <w:szCs w:val="21"/>
          <w:shd w:val="clear" w:color="auto" w:fill="FFFFFF"/>
        </w:rPr>
        <w:t xml:space="preserve">nd </w:t>
      </w:r>
      <w:ins w:id="49" w:author="Ying Zhao" w:date="2024-04-11T20:12:00Z">
        <w:r w:rsidR="00502D2B" w:rsidRPr="00502D2B">
          <w:rPr>
            <w:rFonts w:ascii="Tahoma" w:hAnsi="Tahoma" w:cs="Tahoma"/>
            <w:color w:val="000000"/>
            <w:sz w:val="21"/>
            <w:szCs w:val="21"/>
            <w:shd w:val="clear" w:color="auto" w:fill="FFFFFF"/>
            <w:rPrChange w:id="50" w:author="Ying Zhao" w:date="2024-04-11T20:12:00Z">
              <w:rPr>
                <w:rFonts w:ascii="Tahoma" w:hAnsi="Tahoma" w:cs="Tahoma"/>
                <w:color w:val="000000"/>
                <w:sz w:val="21"/>
                <w:szCs w:val="21"/>
                <w:highlight w:val="yellow"/>
                <w:shd w:val="clear" w:color="auto" w:fill="FFFFFF"/>
              </w:rPr>
            </w:rPrChange>
          </w:rPr>
          <w:t xml:space="preserve">the difference </w:t>
        </w:r>
      </w:ins>
      <w:del w:id="51" w:author="Ying Zhao" w:date="2024-04-11T20:12:00Z">
        <w:r w:rsidR="00CF147B" w:rsidRPr="00502D2B" w:rsidDel="00502D2B">
          <w:rPr>
            <w:rFonts w:ascii="Tahoma" w:hAnsi="Tahoma" w:cs="Tahoma"/>
            <w:color w:val="000000"/>
            <w:sz w:val="21"/>
            <w:szCs w:val="21"/>
            <w:shd w:val="clear" w:color="auto" w:fill="FFFFFF"/>
          </w:rPr>
          <w:delText>in</w:delText>
        </w:r>
      </w:del>
      <w:r w:rsidR="00CF147B" w:rsidRPr="00502D2B">
        <w:rPr>
          <w:rFonts w:ascii="Tahoma" w:hAnsi="Tahoma" w:cs="Tahoma"/>
          <w:color w:val="000000"/>
          <w:sz w:val="21"/>
          <w:szCs w:val="21"/>
          <w:shd w:val="clear" w:color="auto" w:fill="FFFFFF"/>
        </w:rPr>
        <w:t xml:space="preserve"> </w:t>
      </w:r>
      <w:r w:rsidR="009A260E" w:rsidRPr="00502D2B">
        <w:rPr>
          <w:rFonts w:ascii="Tahoma" w:hAnsi="Tahoma" w:cs="Tahoma"/>
          <w:color w:val="000000"/>
          <w:sz w:val="21"/>
          <w:szCs w:val="21"/>
          <w:shd w:val="clear" w:color="auto" w:fill="FFFFFF"/>
        </w:rPr>
        <w:t>between Figure 9 and 10</w:t>
      </w:r>
      <w:r w:rsidR="009A260E">
        <w:rPr>
          <w:rFonts w:ascii="Tahoma" w:hAnsi="Tahoma" w:cs="Tahoma"/>
          <w:color w:val="000000"/>
          <w:sz w:val="21"/>
          <w:szCs w:val="21"/>
          <w:shd w:val="clear" w:color="auto" w:fill="FFFFFF"/>
        </w:rPr>
        <w:t xml:space="preserve"> </w:t>
      </w:r>
      <w:r w:rsidR="00CF147B">
        <w:rPr>
          <w:rFonts w:ascii="Tahoma" w:hAnsi="Tahoma" w:cs="Tahoma"/>
          <w:color w:val="000000"/>
          <w:sz w:val="21"/>
          <w:szCs w:val="21"/>
          <w:shd w:val="clear" w:color="auto" w:fill="FFFFFF"/>
        </w:rPr>
        <w:t xml:space="preserve">with results shown </w:t>
      </w:r>
      <w:r w:rsidR="009A260E">
        <w:rPr>
          <w:rFonts w:ascii="Tahoma" w:hAnsi="Tahoma" w:cs="Tahoma"/>
          <w:color w:val="000000"/>
          <w:sz w:val="21"/>
          <w:szCs w:val="21"/>
          <w:shd w:val="clear" w:color="auto" w:fill="FFFFFF"/>
        </w:rPr>
        <w:t xml:space="preserve">in Figure </w:t>
      </w:r>
      <w:r w:rsidR="00927C4D">
        <w:rPr>
          <w:rFonts w:ascii="Tahoma" w:hAnsi="Tahoma" w:cs="Tahoma"/>
          <w:color w:val="000000"/>
          <w:sz w:val="21"/>
          <w:szCs w:val="21"/>
          <w:shd w:val="clear" w:color="auto" w:fill="FFFFFF"/>
        </w:rPr>
        <w:t>II</w:t>
      </w:r>
      <w:r w:rsidR="00AD69F6">
        <w:rPr>
          <w:rFonts w:ascii="Tahoma" w:hAnsi="Tahoma" w:cs="Tahoma"/>
          <w:color w:val="000000"/>
          <w:sz w:val="21"/>
          <w:szCs w:val="21"/>
          <w:shd w:val="clear" w:color="auto" w:fill="FFFFFF"/>
        </w:rPr>
        <w:t>I</w:t>
      </w:r>
      <w:r w:rsidR="009A260E">
        <w:rPr>
          <w:rFonts w:ascii="Tahoma" w:hAnsi="Tahoma" w:cs="Tahoma"/>
          <w:color w:val="000000"/>
          <w:sz w:val="21"/>
          <w:szCs w:val="21"/>
          <w:shd w:val="clear" w:color="auto" w:fill="FFFFFF"/>
        </w:rPr>
        <w:t xml:space="preserve">. </w:t>
      </w:r>
    </w:p>
    <w:p w14:paraId="00B045F8" w14:textId="453CEDB0" w:rsidR="00CF147B" w:rsidRDefault="00A13E0E" w:rsidP="00B214B9">
      <w:pPr>
        <w:rPr>
          <w:ins w:id="52" w:author="Ying Zhao" w:date="2024-04-11T13:33:00Z"/>
          <w:rFonts w:ascii="Tahoma" w:hAnsi="Tahoma" w:cs="Tahoma"/>
          <w:color w:val="000000"/>
          <w:sz w:val="21"/>
          <w:szCs w:val="21"/>
          <w:shd w:val="clear" w:color="auto" w:fill="FFFFFF"/>
        </w:rPr>
      </w:pPr>
      <w:r>
        <w:rPr>
          <w:rFonts w:ascii="Tahoma" w:hAnsi="Tahoma" w:cs="Tahoma"/>
          <w:color w:val="000000"/>
          <w:sz w:val="21"/>
          <w:szCs w:val="21"/>
          <w:shd w:val="clear" w:color="auto" w:fill="FFFFFF"/>
        </w:rPr>
        <w:t xml:space="preserve">Again, the majority of the discrepancy happens around the border between water and ice, but </w:t>
      </w:r>
      <w:r w:rsidR="00AD69F6">
        <w:rPr>
          <w:rFonts w:ascii="Tahoma" w:hAnsi="Tahoma" w:cs="Tahoma"/>
          <w:color w:val="000000"/>
          <w:sz w:val="21"/>
          <w:szCs w:val="21"/>
          <w:shd w:val="clear" w:color="auto" w:fill="FFFFFF"/>
        </w:rPr>
        <w:t xml:space="preserve">the </w:t>
      </w:r>
      <w:r>
        <w:rPr>
          <w:rFonts w:ascii="Tahoma" w:hAnsi="Tahoma" w:cs="Tahoma"/>
          <w:color w:val="000000"/>
          <w:sz w:val="21"/>
          <w:szCs w:val="21"/>
          <w:shd w:val="clear" w:color="auto" w:fill="FFFFFF"/>
        </w:rPr>
        <w:t xml:space="preserve">IM preserves the overall ice/water dynamics </w:t>
      </w:r>
      <w:r w:rsidR="00CF147B">
        <w:rPr>
          <w:rFonts w:ascii="Tahoma" w:hAnsi="Tahoma" w:cs="Tahoma"/>
          <w:color w:val="000000"/>
          <w:sz w:val="21"/>
          <w:szCs w:val="21"/>
          <w:shd w:val="clear" w:color="auto" w:fill="FFFFFF"/>
        </w:rPr>
        <w:t xml:space="preserve">on </w:t>
      </w:r>
      <w:r>
        <w:rPr>
          <w:rFonts w:ascii="Tahoma" w:hAnsi="Tahoma" w:cs="Tahoma"/>
          <w:color w:val="000000"/>
          <w:sz w:val="21"/>
          <w:szCs w:val="21"/>
          <w:shd w:val="clear" w:color="auto" w:fill="FFFFFF"/>
        </w:rPr>
        <w:t xml:space="preserve">the daily time scale. </w:t>
      </w:r>
      <w:del w:id="53" w:author="Ying Zhao" w:date="2024-04-11T21:37:00Z">
        <w:r w:rsidDel="00E5345F">
          <w:rPr>
            <w:rFonts w:ascii="Tahoma" w:hAnsi="Tahoma" w:cs="Tahoma"/>
            <w:color w:val="000000"/>
            <w:sz w:val="21"/>
            <w:szCs w:val="21"/>
            <w:shd w:val="clear" w:color="auto" w:fill="FFFFFF"/>
          </w:rPr>
          <w:delText>Please note that the error bars in</w:delText>
        </w:r>
        <w:r w:rsidR="00AD69F6" w:rsidDel="00E5345F">
          <w:rPr>
            <w:rFonts w:ascii="Tahoma" w:hAnsi="Tahoma" w:cs="Tahoma"/>
            <w:color w:val="000000"/>
            <w:sz w:val="21"/>
            <w:szCs w:val="21"/>
            <w:shd w:val="clear" w:color="auto" w:fill="FFFFFF"/>
          </w:rPr>
          <w:delText xml:space="preserve"> Figure II and III </w:delText>
        </w:r>
        <w:r w:rsidDel="00E5345F">
          <w:rPr>
            <w:rFonts w:ascii="Tahoma" w:hAnsi="Tahoma" w:cs="Tahoma"/>
            <w:color w:val="000000"/>
            <w:sz w:val="21"/>
            <w:szCs w:val="21"/>
            <w:shd w:val="clear" w:color="auto" w:fill="FFFFFF"/>
          </w:rPr>
          <w:delText xml:space="preserve">look </w:delText>
        </w:r>
        <w:r w:rsidR="00CF147B" w:rsidDel="00E5345F">
          <w:rPr>
            <w:rFonts w:ascii="Tahoma" w:hAnsi="Tahoma" w:cs="Tahoma"/>
            <w:color w:val="000000"/>
            <w:sz w:val="21"/>
            <w:szCs w:val="21"/>
            <w:shd w:val="clear" w:color="auto" w:fill="FFFFFF"/>
          </w:rPr>
          <w:delText xml:space="preserve">much </w:delText>
        </w:r>
        <w:r w:rsidDel="00E5345F">
          <w:rPr>
            <w:rFonts w:ascii="Tahoma" w:hAnsi="Tahoma" w:cs="Tahoma"/>
            <w:color w:val="000000"/>
            <w:sz w:val="21"/>
            <w:szCs w:val="21"/>
            <w:shd w:val="clear" w:color="auto" w:fill="FFFFFF"/>
          </w:rPr>
          <w:delText>large</w:delText>
        </w:r>
        <w:r w:rsidR="009A260E" w:rsidDel="00E5345F">
          <w:rPr>
            <w:rFonts w:ascii="Tahoma" w:hAnsi="Tahoma" w:cs="Tahoma"/>
            <w:color w:val="000000"/>
            <w:sz w:val="21"/>
            <w:szCs w:val="21"/>
            <w:shd w:val="clear" w:color="auto" w:fill="FFFFFF"/>
          </w:rPr>
          <w:delText xml:space="preserve">r </w:delText>
        </w:r>
        <w:r w:rsidR="00CF147B" w:rsidDel="00E5345F">
          <w:rPr>
            <w:rFonts w:ascii="Tahoma" w:hAnsi="Tahoma" w:cs="Tahoma"/>
            <w:color w:val="000000"/>
            <w:sz w:val="21"/>
            <w:szCs w:val="21"/>
            <w:shd w:val="clear" w:color="auto" w:fill="FFFFFF"/>
          </w:rPr>
          <w:delText xml:space="preserve">only </w:delText>
        </w:r>
        <w:r w:rsidDel="00E5345F">
          <w:rPr>
            <w:rFonts w:ascii="Tahoma" w:hAnsi="Tahoma" w:cs="Tahoma"/>
            <w:color w:val="000000"/>
            <w:sz w:val="21"/>
            <w:szCs w:val="21"/>
            <w:shd w:val="clear" w:color="auto" w:fill="FFFFFF"/>
          </w:rPr>
          <w:delText xml:space="preserve">because of </w:delText>
        </w:r>
        <w:r w:rsidR="009A260E" w:rsidDel="00E5345F">
          <w:rPr>
            <w:rFonts w:ascii="Tahoma" w:hAnsi="Tahoma" w:cs="Tahoma"/>
            <w:color w:val="000000"/>
            <w:sz w:val="21"/>
            <w:szCs w:val="21"/>
            <w:shd w:val="clear" w:color="auto" w:fill="FFFFFF"/>
          </w:rPr>
          <w:delText xml:space="preserve">the different scale of </w:delText>
        </w:r>
        <w:r w:rsidDel="00E5345F">
          <w:rPr>
            <w:rFonts w:ascii="Tahoma" w:hAnsi="Tahoma" w:cs="Tahoma"/>
            <w:color w:val="000000"/>
            <w:sz w:val="21"/>
            <w:szCs w:val="21"/>
            <w:shd w:val="clear" w:color="auto" w:fill="FFFFFF"/>
          </w:rPr>
          <w:delText xml:space="preserve">the y axis. </w:delText>
        </w:r>
        <w:r w:rsidR="009A260E" w:rsidDel="00E5345F">
          <w:rPr>
            <w:rFonts w:ascii="Tahoma" w:hAnsi="Tahoma" w:cs="Tahoma"/>
            <w:color w:val="000000"/>
            <w:sz w:val="21"/>
            <w:szCs w:val="21"/>
            <w:shd w:val="clear" w:color="auto" w:fill="FFFFFF"/>
          </w:rPr>
          <w:delText xml:space="preserve">The actual errors are consistent </w:delText>
        </w:r>
        <w:r w:rsidR="00CF147B" w:rsidDel="00E5345F">
          <w:rPr>
            <w:rFonts w:ascii="Tahoma" w:hAnsi="Tahoma" w:cs="Tahoma"/>
            <w:color w:val="000000"/>
            <w:sz w:val="21"/>
            <w:szCs w:val="21"/>
            <w:shd w:val="clear" w:color="auto" w:fill="FFFFFF"/>
          </w:rPr>
          <w:delText xml:space="preserve">with </w:delText>
        </w:r>
        <w:r w:rsidR="009A260E" w:rsidDel="00E5345F">
          <w:rPr>
            <w:rFonts w:ascii="Tahoma" w:hAnsi="Tahoma" w:cs="Tahoma"/>
            <w:color w:val="000000"/>
            <w:sz w:val="21"/>
            <w:szCs w:val="21"/>
            <w:shd w:val="clear" w:color="auto" w:fill="FFFFFF"/>
          </w:rPr>
          <w:delText xml:space="preserve">Figure </w:delText>
        </w:r>
        <w:r w:rsidR="00CF147B" w:rsidDel="00E5345F">
          <w:rPr>
            <w:rFonts w:ascii="Tahoma" w:hAnsi="Tahoma" w:cs="Tahoma"/>
            <w:color w:val="000000"/>
            <w:sz w:val="21"/>
            <w:szCs w:val="21"/>
            <w:shd w:val="clear" w:color="auto" w:fill="FFFFFF"/>
          </w:rPr>
          <w:delText>I</w:delText>
        </w:r>
        <w:r w:rsidR="009A260E" w:rsidDel="00E5345F">
          <w:rPr>
            <w:rFonts w:ascii="Tahoma" w:hAnsi="Tahoma" w:cs="Tahoma"/>
            <w:color w:val="000000"/>
            <w:sz w:val="21"/>
            <w:szCs w:val="21"/>
            <w:shd w:val="clear" w:color="auto" w:fill="FFFFFF"/>
          </w:rPr>
          <w:delText xml:space="preserve">. </w:delText>
        </w:r>
      </w:del>
    </w:p>
    <w:p w14:paraId="33F218B3" w14:textId="1BA04296" w:rsidR="004F4DB0" w:rsidRDefault="009A260E" w:rsidP="00B214B9">
      <w:pPr>
        <w:rPr>
          <w:rFonts w:ascii="Tahoma" w:hAnsi="Tahoma" w:cs="Tahoma"/>
          <w:color w:val="000000"/>
          <w:sz w:val="21"/>
          <w:szCs w:val="21"/>
          <w:shd w:val="clear" w:color="auto" w:fill="FFFFFF"/>
        </w:rPr>
      </w:pPr>
      <w:r>
        <w:rPr>
          <w:rFonts w:ascii="Tahoma" w:hAnsi="Tahoma" w:cs="Tahoma"/>
          <w:color w:val="000000"/>
          <w:sz w:val="21"/>
          <w:szCs w:val="21"/>
          <w:shd w:val="clear" w:color="auto" w:fill="FFFFFF"/>
        </w:rPr>
        <w:t xml:space="preserve">Due to the length </w:t>
      </w:r>
      <w:r w:rsidR="00502D2B">
        <w:rPr>
          <w:rFonts w:ascii="Tahoma" w:hAnsi="Tahoma" w:cs="Tahoma"/>
          <w:color w:val="000000"/>
          <w:sz w:val="21"/>
          <w:szCs w:val="21"/>
          <w:shd w:val="clear" w:color="auto" w:fill="FFFFFF"/>
        </w:rPr>
        <w:t>constraint</w:t>
      </w:r>
      <w:r>
        <w:rPr>
          <w:rFonts w:ascii="Tahoma" w:hAnsi="Tahoma" w:cs="Tahoma"/>
          <w:color w:val="000000"/>
          <w:sz w:val="21"/>
          <w:szCs w:val="21"/>
          <w:shd w:val="clear" w:color="auto" w:fill="FFFFFF"/>
        </w:rPr>
        <w:t xml:space="preserve"> of the paper</w:t>
      </w:r>
      <w:r w:rsidR="00113C1F">
        <w:rPr>
          <w:rFonts w:ascii="Tahoma" w:hAnsi="Tahoma" w:cs="Tahoma"/>
          <w:color w:val="000000"/>
          <w:sz w:val="21"/>
          <w:szCs w:val="21"/>
          <w:shd w:val="clear" w:color="auto" w:fill="FFFFFF"/>
        </w:rPr>
        <w:t xml:space="preserve">, </w:t>
      </w:r>
      <w:proofErr w:type="gramStart"/>
      <w:r w:rsidR="00CF147B">
        <w:rPr>
          <w:rFonts w:ascii="Tahoma" w:hAnsi="Tahoma" w:cs="Tahoma"/>
          <w:color w:val="000000"/>
          <w:sz w:val="21"/>
          <w:szCs w:val="21"/>
          <w:shd w:val="clear" w:color="auto" w:fill="FFFFFF"/>
        </w:rPr>
        <w:t>Figure</w:t>
      </w:r>
      <w:proofErr w:type="gramEnd"/>
      <w:r w:rsidR="00CF147B">
        <w:rPr>
          <w:rFonts w:ascii="Tahoma" w:hAnsi="Tahoma" w:cs="Tahoma"/>
          <w:color w:val="000000"/>
          <w:sz w:val="21"/>
          <w:szCs w:val="21"/>
          <w:shd w:val="clear" w:color="auto" w:fill="FFFFFF"/>
        </w:rPr>
        <w:t xml:space="preserve"> II and III </w:t>
      </w:r>
      <w:r w:rsidR="00113C1F">
        <w:rPr>
          <w:rFonts w:ascii="Tahoma" w:hAnsi="Tahoma" w:cs="Tahoma"/>
          <w:color w:val="000000"/>
          <w:sz w:val="21"/>
          <w:szCs w:val="21"/>
          <w:shd w:val="clear" w:color="auto" w:fill="FFFFFF"/>
        </w:rPr>
        <w:t>are not included</w:t>
      </w:r>
      <w:r>
        <w:rPr>
          <w:rFonts w:ascii="Tahoma" w:hAnsi="Tahoma" w:cs="Tahoma"/>
          <w:color w:val="000000"/>
          <w:sz w:val="21"/>
          <w:szCs w:val="21"/>
          <w:shd w:val="clear" w:color="auto" w:fill="FFFFFF"/>
        </w:rPr>
        <w:t xml:space="preserve"> in the paper.</w:t>
      </w:r>
    </w:p>
    <w:p w14:paraId="588B160A" w14:textId="4BF4487F" w:rsidR="00927C4D" w:rsidRDefault="00A13E0E" w:rsidP="00927C4D">
      <w:pPr>
        <w:keepNext/>
        <w:rPr>
          <w:ins w:id="54" w:author="Ying Zhao" w:date="2024-04-11T21:38:00Z"/>
        </w:rPr>
      </w:pPr>
      <w:del w:id="55" w:author="Ying Zhao" w:date="2024-04-11T21:38:00Z">
        <w:r w:rsidDel="00BA3EDA">
          <w:rPr>
            <w:rFonts w:ascii="Tahoma" w:hAnsi="Tahoma" w:cs="Tahoma"/>
            <w:noProof/>
            <w:color w:val="000000"/>
            <w:sz w:val="21"/>
            <w:szCs w:val="21"/>
            <w:shd w:val="clear" w:color="auto" w:fill="FFFFFF"/>
          </w:rPr>
          <w:lastRenderedPageBreak/>
          <w:drawing>
            <wp:inline distT="0" distB="0" distL="0" distR="0" wp14:anchorId="2340A1A2" wp14:editId="758E058D">
              <wp:extent cx="5874973" cy="2626157"/>
              <wp:effectExtent l="0" t="0" r="0" b="3175"/>
              <wp:docPr id="15182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893240" cy="2634322"/>
                      </a:xfrm>
                      <a:prstGeom prst="rect">
                        <a:avLst/>
                      </a:prstGeom>
                      <a:noFill/>
                    </pic:spPr>
                  </pic:pic>
                </a:graphicData>
              </a:graphic>
            </wp:inline>
          </w:drawing>
        </w:r>
      </w:del>
    </w:p>
    <w:p w14:paraId="69036CC4" w14:textId="2133C04E" w:rsidR="00BA3EDA" w:rsidRDefault="00BA3EDA" w:rsidP="00927C4D">
      <w:pPr>
        <w:keepNext/>
      </w:pPr>
      <w:ins w:id="56" w:author="Ying Zhao" w:date="2024-04-11T21:39:00Z">
        <w:r w:rsidRPr="00BA3EDA">
          <w:drawing>
            <wp:inline distT="0" distB="0" distL="0" distR="0" wp14:anchorId="596539D7" wp14:editId="6CFBD32A">
              <wp:extent cx="4114800" cy="2623185"/>
              <wp:effectExtent l="0" t="0" r="0" b="5715"/>
              <wp:docPr id="2" name="Picture 1" descr="A collage of images of a variety of colors&#10;&#10;Description automatically generated">
                <a:extLst xmlns:a="http://schemas.openxmlformats.org/drawingml/2006/main">
                  <a:ext uri="{FF2B5EF4-FFF2-40B4-BE49-F238E27FC236}">
                    <a16:creationId xmlns:a16="http://schemas.microsoft.com/office/drawing/2014/main" id="{4B63FBBA-7952-93A1-9500-08200625E63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A collage of images of a variety of colors&#10;&#10;Description automatically generated">
                        <a:extLst>
                          <a:ext uri="{FF2B5EF4-FFF2-40B4-BE49-F238E27FC236}">
                            <a16:creationId xmlns:a16="http://schemas.microsoft.com/office/drawing/2014/main" id="{4B63FBBA-7952-93A1-9500-08200625E63E}"/>
                          </a:ext>
                        </a:extLst>
                      </pic:cNvPr>
                      <pic:cNvPicPr>
                        <a:picLocks noChangeAspect="1"/>
                      </pic:cNvPicPr>
                    </pic:nvPicPr>
                    <pic:blipFill>
                      <a:blip r:embed="rId16"/>
                      <a:stretch>
                        <a:fillRect/>
                      </a:stretch>
                    </pic:blipFill>
                    <pic:spPr>
                      <a:xfrm>
                        <a:off x="0" y="0"/>
                        <a:ext cx="4121093" cy="2627197"/>
                      </a:xfrm>
                      <a:prstGeom prst="rect">
                        <a:avLst/>
                      </a:prstGeom>
                    </pic:spPr>
                  </pic:pic>
                </a:graphicData>
              </a:graphic>
            </wp:inline>
          </w:drawing>
        </w:r>
      </w:ins>
    </w:p>
    <w:p w14:paraId="0DBEB413" w14:textId="30EE7EE9" w:rsidR="001F545A" w:rsidRPr="00AA7604" w:rsidRDefault="00927C4D" w:rsidP="00927C4D">
      <w:pPr>
        <w:pStyle w:val="Caption"/>
      </w:pPr>
      <w:r>
        <w:t xml:space="preserve">Figure </w:t>
      </w:r>
      <w:r>
        <w:fldChar w:fldCharType="begin"/>
      </w:r>
      <w:r>
        <w:instrText xml:space="preserve"> SEQ Figure \* ROMAN </w:instrText>
      </w:r>
      <w:r>
        <w:fldChar w:fldCharType="separate"/>
      </w:r>
      <w:r w:rsidR="009336E4">
        <w:rPr>
          <w:noProof/>
        </w:rPr>
        <w:t>II</w:t>
      </w:r>
      <w:r>
        <w:fldChar w:fldCharType="end"/>
      </w:r>
      <w:r w:rsidR="00AA7604">
        <w:t xml:space="preserve">: </w:t>
      </w:r>
      <w:r w:rsidR="00AA7604" w:rsidRPr="00AA7604">
        <w:t xml:space="preserve">Heatmaps illustrating the </w:t>
      </w:r>
      <w:r w:rsidR="007B161B">
        <w:t xml:space="preserve">absolute </w:t>
      </w:r>
      <w:r w:rsidR="00AA7604" w:rsidRPr="00AA7604">
        <w:t xml:space="preserve">difference </w:t>
      </w:r>
      <w:r w:rsidR="00CF147B">
        <w:t>in</w:t>
      </w:r>
      <w:r w:rsidR="00AA7604" w:rsidRPr="00AA7604">
        <w:t xml:space="preserve"> the</w:t>
      </w:r>
      <w:r w:rsidR="00E52262">
        <w:t xml:space="preserve"> daily</w:t>
      </w:r>
      <w:r w:rsidR="00AA7604" w:rsidRPr="00AA7604">
        <w:t xml:space="preserve"> ice </w:t>
      </w:r>
      <w:r w:rsidR="00CF147B">
        <w:t>coverage</w:t>
      </w:r>
      <w:r w:rsidR="00AA7604" w:rsidRPr="00AA7604">
        <w:t xml:space="preserve"> between Figure </w:t>
      </w:r>
      <w:r w:rsidR="00E52262">
        <w:t>7</w:t>
      </w:r>
      <w:r w:rsidR="00AA7604" w:rsidRPr="00AA7604">
        <w:t xml:space="preserve"> and </w:t>
      </w:r>
      <w:r w:rsidR="00E52262">
        <w:t xml:space="preserve">8 of the paper, from </w:t>
      </w:r>
      <w:r w:rsidR="00AA7604" w:rsidRPr="00AA7604">
        <w:t xml:space="preserve">(a) </w:t>
      </w:r>
      <w:r w:rsidR="00E52262">
        <w:t>Aug</w:t>
      </w:r>
      <w:r w:rsidR="00AA7604" w:rsidRPr="00AA7604">
        <w:t>.</w:t>
      </w:r>
      <w:r w:rsidR="00AA7604" w:rsidRPr="00BA4802">
        <w:rPr>
          <w:vertAlign w:val="superscript"/>
        </w:rPr>
        <w:t xml:space="preserve"> 1</w:t>
      </w:r>
      <w:r w:rsidR="00AA7604" w:rsidRPr="00AA7604">
        <w:t>6th, 2022 to (</w:t>
      </w:r>
      <w:r w:rsidR="00E52262">
        <w:t>q</w:t>
      </w:r>
      <w:r w:rsidR="00AA7604" w:rsidRPr="00AA7604">
        <w:t xml:space="preserve">) </w:t>
      </w:r>
      <w:r w:rsidR="00E52262">
        <w:t>Sept</w:t>
      </w:r>
      <w:r w:rsidR="00AA7604" w:rsidRPr="00BA4802">
        <w:rPr>
          <w:vertAlign w:val="superscript"/>
        </w:rPr>
        <w:t xml:space="preserve">. </w:t>
      </w:r>
      <w:r w:rsidR="00AA7604" w:rsidRPr="00AA7604">
        <w:t>1st, 202</w:t>
      </w:r>
      <w:r w:rsidR="00E52262">
        <w:t>2</w:t>
      </w:r>
      <w:r w:rsidR="00AA7604" w:rsidRPr="00AA7604">
        <w:t xml:space="preserve">.  </w:t>
      </w:r>
      <w:del w:id="57" w:author="Ying Zhao" w:date="2024-04-11T21:37:00Z">
        <w:r w:rsidR="00AA7604" w:rsidRPr="00AA7604" w:rsidDel="00E5345F">
          <w:delText>(</w:delText>
        </w:r>
        <w:r w:rsidR="004F1FBA" w:rsidDel="00E5345F">
          <w:delText>r</w:delText>
        </w:r>
        <w:r w:rsidR="00AA7604" w:rsidRPr="00AA7604" w:rsidDel="00E5345F">
          <w:delText xml:space="preserve">) Error bar plot showing the </w:delText>
        </w:r>
        <w:r w:rsidR="00E52262" w:rsidDel="00E5345F">
          <w:delText>daily</w:delText>
        </w:r>
        <w:r w:rsidR="00CF147B" w:rsidDel="00E5345F">
          <w:delText xml:space="preserve"> </w:delText>
        </w:r>
        <w:r w:rsidR="00AA7604" w:rsidRPr="00AA7604" w:rsidDel="00E5345F">
          <w:delText xml:space="preserve">ice </w:delText>
        </w:r>
        <w:r w:rsidR="00CF147B" w:rsidDel="00E5345F">
          <w:delText xml:space="preserve">coverage </w:delText>
        </w:r>
        <w:r w:rsidR="00AA7604" w:rsidRPr="00AA7604" w:rsidDel="00E5345F">
          <w:delText>differential</w:delText>
        </w:r>
        <w:r w:rsidR="00CF147B" w:rsidDel="00E5345F">
          <w:delText>s</w:delText>
        </w:r>
        <w:r w:rsidR="00E52262" w:rsidDel="00E5345F">
          <w:delText xml:space="preserve"> in this period</w:delText>
        </w:r>
        <w:r w:rsidR="00AA7604" w:rsidRPr="00AA7604" w:rsidDel="00E5345F">
          <w:delText>.</w:delText>
        </w:r>
      </w:del>
    </w:p>
    <w:p w14:paraId="0E375439" w14:textId="77DE5F70" w:rsidR="00B33281" w:rsidRDefault="00B33281" w:rsidP="00B214B9">
      <w:pPr>
        <w:rPr>
          <w:rFonts w:ascii="Tahoma" w:hAnsi="Tahoma" w:cs="Tahoma"/>
          <w:color w:val="000000"/>
          <w:sz w:val="21"/>
          <w:szCs w:val="21"/>
          <w:shd w:val="clear" w:color="auto" w:fill="FFFFFF"/>
        </w:rPr>
      </w:pPr>
    </w:p>
    <w:p w14:paraId="1C6A4292" w14:textId="7C717A81" w:rsidR="00927C4D" w:rsidRDefault="00927C4D" w:rsidP="00927C4D">
      <w:pPr>
        <w:keepNext/>
        <w:rPr>
          <w:ins w:id="58" w:author="Ying Zhao" w:date="2024-04-11T21:39:00Z"/>
        </w:rPr>
      </w:pPr>
      <w:del w:id="59" w:author="Ying Zhao" w:date="2024-04-11T21:39:00Z">
        <w:r w:rsidDel="00BA3EDA">
          <w:rPr>
            <w:rFonts w:ascii="Tahoma" w:hAnsi="Tahoma" w:cs="Tahoma"/>
            <w:noProof/>
            <w:color w:val="000000"/>
            <w:sz w:val="21"/>
            <w:szCs w:val="21"/>
            <w:shd w:val="clear" w:color="auto" w:fill="FFFFFF"/>
          </w:rPr>
          <w:lastRenderedPageBreak/>
          <w:drawing>
            <wp:inline distT="0" distB="0" distL="0" distR="0" wp14:anchorId="090DE205" wp14:editId="28759FA6">
              <wp:extent cx="5704226" cy="2472538"/>
              <wp:effectExtent l="0" t="0" r="0" b="4445"/>
              <wp:docPr id="14645340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26779" cy="2482314"/>
                      </a:xfrm>
                      <a:prstGeom prst="rect">
                        <a:avLst/>
                      </a:prstGeom>
                      <a:noFill/>
                    </pic:spPr>
                  </pic:pic>
                </a:graphicData>
              </a:graphic>
            </wp:inline>
          </w:drawing>
        </w:r>
      </w:del>
    </w:p>
    <w:p w14:paraId="3F361B1C" w14:textId="03692A22" w:rsidR="00BA3EDA" w:rsidRDefault="00BA3EDA" w:rsidP="00927C4D">
      <w:pPr>
        <w:keepNext/>
      </w:pPr>
      <w:ins w:id="60" w:author="Ying Zhao" w:date="2024-04-11T21:39:00Z">
        <w:r w:rsidRPr="00BA3EDA">
          <w:drawing>
            <wp:inline distT="0" distB="0" distL="0" distR="0" wp14:anchorId="748216E4" wp14:editId="6BD133D8">
              <wp:extent cx="3894014" cy="2482850"/>
              <wp:effectExtent l="0" t="0" r="0" b="0"/>
              <wp:docPr id="3" name="Picture 2" descr="A collage of images of red and yellow squares&#10;&#10;Description automatically generated">
                <a:extLst xmlns:a="http://schemas.openxmlformats.org/drawingml/2006/main">
                  <a:ext uri="{FF2B5EF4-FFF2-40B4-BE49-F238E27FC236}">
                    <a16:creationId xmlns:a16="http://schemas.microsoft.com/office/drawing/2014/main" id="{3A8C1B79-E6FF-9F88-F692-3F8F807A371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collage of images of red and yellow squares&#10;&#10;Description automatically generated">
                        <a:extLst>
                          <a:ext uri="{FF2B5EF4-FFF2-40B4-BE49-F238E27FC236}">
                            <a16:creationId xmlns:a16="http://schemas.microsoft.com/office/drawing/2014/main" id="{3A8C1B79-E6FF-9F88-F692-3F8F807A3716}"/>
                          </a:ext>
                        </a:extLst>
                      </pic:cNvPr>
                      <pic:cNvPicPr>
                        <a:picLocks noChangeAspect="1"/>
                      </pic:cNvPicPr>
                    </pic:nvPicPr>
                    <pic:blipFill>
                      <a:blip r:embed="rId18"/>
                      <a:stretch>
                        <a:fillRect/>
                      </a:stretch>
                    </pic:blipFill>
                    <pic:spPr>
                      <a:xfrm>
                        <a:off x="0" y="0"/>
                        <a:ext cx="3899407" cy="2486289"/>
                      </a:xfrm>
                      <a:prstGeom prst="rect">
                        <a:avLst/>
                      </a:prstGeom>
                    </pic:spPr>
                  </pic:pic>
                </a:graphicData>
              </a:graphic>
            </wp:inline>
          </w:drawing>
        </w:r>
      </w:ins>
    </w:p>
    <w:p w14:paraId="7F8E4CD7" w14:textId="44F3AEB4" w:rsidR="004F1FBA" w:rsidRPr="00AA7604" w:rsidRDefault="00927C4D" w:rsidP="004F1FBA">
      <w:pPr>
        <w:pStyle w:val="Caption"/>
      </w:pPr>
      <w:r>
        <w:t xml:space="preserve">Figure </w:t>
      </w:r>
      <w:r>
        <w:fldChar w:fldCharType="begin"/>
      </w:r>
      <w:r>
        <w:instrText xml:space="preserve"> SEQ Figure \* ROMAN </w:instrText>
      </w:r>
      <w:r>
        <w:fldChar w:fldCharType="separate"/>
      </w:r>
      <w:r w:rsidR="009336E4">
        <w:rPr>
          <w:noProof/>
        </w:rPr>
        <w:t>III</w:t>
      </w:r>
      <w:r>
        <w:fldChar w:fldCharType="end"/>
      </w:r>
      <w:r w:rsidR="004F1FBA">
        <w:t xml:space="preserve">: </w:t>
      </w:r>
      <w:r w:rsidR="004F1FBA" w:rsidRPr="00AA7604">
        <w:t xml:space="preserve">Heatmaps illustrating the </w:t>
      </w:r>
      <w:r w:rsidR="007B161B">
        <w:t xml:space="preserve">absolute </w:t>
      </w:r>
      <w:r w:rsidR="004F1FBA" w:rsidRPr="00AA7604">
        <w:t xml:space="preserve">difference </w:t>
      </w:r>
      <w:r w:rsidR="00CF147B">
        <w:t>in</w:t>
      </w:r>
      <w:r w:rsidR="004F1FBA" w:rsidRPr="00AA7604">
        <w:t xml:space="preserve"> the</w:t>
      </w:r>
      <w:r w:rsidR="004F1FBA">
        <w:t xml:space="preserve"> daily</w:t>
      </w:r>
      <w:r w:rsidR="004F1FBA" w:rsidRPr="00AA7604">
        <w:t xml:space="preserve"> ice </w:t>
      </w:r>
      <w:r w:rsidR="00CF147B">
        <w:t>coverage</w:t>
      </w:r>
      <w:r w:rsidR="004F1FBA" w:rsidRPr="00AA7604">
        <w:t xml:space="preserve"> between Figure </w:t>
      </w:r>
      <w:r w:rsidR="004F1FBA">
        <w:t>9</w:t>
      </w:r>
      <w:r w:rsidR="004F1FBA" w:rsidRPr="00AA7604">
        <w:t xml:space="preserve"> and </w:t>
      </w:r>
      <w:r w:rsidR="004F1FBA">
        <w:t xml:space="preserve">10 of the paper, from </w:t>
      </w:r>
      <w:r w:rsidR="004F1FBA" w:rsidRPr="00AA7604">
        <w:t xml:space="preserve">(a) </w:t>
      </w:r>
      <w:r w:rsidR="001D5DD5">
        <w:t>Oct</w:t>
      </w:r>
      <w:r w:rsidR="004F1FBA" w:rsidRPr="00AA7604">
        <w:t>.</w:t>
      </w:r>
      <w:r w:rsidR="004F1FBA" w:rsidRPr="00BA4802">
        <w:rPr>
          <w:vertAlign w:val="superscript"/>
        </w:rPr>
        <w:t xml:space="preserve"> </w:t>
      </w:r>
      <w:r w:rsidR="001D5DD5" w:rsidRPr="00BA4802">
        <w:rPr>
          <w:vertAlign w:val="superscript"/>
        </w:rPr>
        <w:t>1</w:t>
      </w:r>
      <w:r w:rsidR="001D5DD5">
        <w:t>6</w:t>
      </w:r>
      <w:r w:rsidR="004F1FBA" w:rsidRPr="00AA7604">
        <w:t>th, 2022 to (</w:t>
      </w:r>
      <w:r w:rsidR="004F1FBA">
        <w:t>q</w:t>
      </w:r>
      <w:r w:rsidR="004F1FBA" w:rsidRPr="00AA7604">
        <w:t xml:space="preserve">) </w:t>
      </w:r>
      <w:r w:rsidR="001D5DD5">
        <w:t>Nov</w:t>
      </w:r>
      <w:r w:rsidR="004F1FBA" w:rsidRPr="00BA4802">
        <w:rPr>
          <w:vertAlign w:val="superscript"/>
        </w:rPr>
        <w:t xml:space="preserve">. </w:t>
      </w:r>
      <w:r w:rsidR="004F1FBA" w:rsidRPr="00AA7604">
        <w:t>1st, 202</w:t>
      </w:r>
      <w:r w:rsidR="004F1FBA">
        <w:t>2</w:t>
      </w:r>
      <w:r w:rsidR="004F1FBA" w:rsidRPr="00AA7604">
        <w:t xml:space="preserve">.  </w:t>
      </w:r>
      <w:del w:id="61" w:author="Ying Zhao" w:date="2024-04-11T21:37:00Z">
        <w:r w:rsidR="004F1FBA" w:rsidRPr="00AA7604" w:rsidDel="00E5345F">
          <w:delText>(</w:delText>
        </w:r>
        <w:r w:rsidR="004F1FBA" w:rsidDel="00E5345F">
          <w:delText>r</w:delText>
        </w:r>
        <w:r w:rsidR="004F1FBA" w:rsidRPr="00AA7604" w:rsidDel="00E5345F">
          <w:delText xml:space="preserve">) Error bar plot showing the </w:delText>
        </w:r>
        <w:r w:rsidR="004F1FBA" w:rsidDel="00E5345F">
          <w:delText xml:space="preserve">daily </w:delText>
        </w:r>
        <w:r w:rsidR="004F1FBA" w:rsidRPr="00AA7604" w:rsidDel="00E5345F">
          <w:delText xml:space="preserve">ice </w:delText>
        </w:r>
        <w:r w:rsidR="00CF147B" w:rsidDel="00E5345F">
          <w:delText>coverage</w:delText>
        </w:r>
        <w:r w:rsidR="004F1FBA" w:rsidRPr="00AA7604" w:rsidDel="00E5345F">
          <w:delText xml:space="preserve"> differential</w:delText>
        </w:r>
        <w:r w:rsidR="004F1FBA" w:rsidDel="00E5345F">
          <w:delText xml:space="preserve"> in this period</w:delText>
        </w:r>
        <w:r w:rsidR="004F1FBA" w:rsidRPr="00AA7604" w:rsidDel="00E5345F">
          <w:delText>.</w:delText>
        </w:r>
      </w:del>
    </w:p>
    <w:p w14:paraId="7E414F59" w14:textId="1126C45A" w:rsidR="00927C4D" w:rsidRDefault="00927C4D" w:rsidP="00927C4D">
      <w:pPr>
        <w:pStyle w:val="Caption"/>
      </w:pPr>
    </w:p>
    <w:p w14:paraId="71207194" w14:textId="77777777" w:rsidR="00E850F9" w:rsidRDefault="00E850F9">
      <w:pPr>
        <w:rPr>
          <w:rFonts w:ascii="Tahoma" w:hAnsi="Tahoma" w:cs="Tahoma"/>
          <w:color w:val="000000"/>
          <w:sz w:val="21"/>
          <w:szCs w:val="21"/>
          <w:highlight w:val="yellow"/>
          <w:shd w:val="clear" w:color="auto" w:fill="FFFFFF"/>
        </w:rPr>
      </w:pPr>
      <w:r>
        <w:rPr>
          <w:rFonts w:ascii="Tahoma" w:hAnsi="Tahoma" w:cs="Tahoma"/>
          <w:color w:val="000000"/>
          <w:sz w:val="21"/>
          <w:szCs w:val="21"/>
          <w:highlight w:val="yellow"/>
          <w:shd w:val="clear" w:color="auto" w:fill="FFFFFF"/>
        </w:rPr>
        <w:br w:type="page"/>
      </w:r>
    </w:p>
    <w:p w14:paraId="0DDE6C75" w14:textId="50D75D3B" w:rsidR="00B214B9" w:rsidRPr="00085636" w:rsidRDefault="00B214B9" w:rsidP="00B214B9">
      <w:pPr>
        <w:rPr>
          <w:rFonts w:ascii="Tahoma" w:hAnsi="Tahoma" w:cs="Tahoma"/>
          <w:color w:val="000000"/>
          <w:sz w:val="21"/>
          <w:szCs w:val="21"/>
          <w:u w:val="single"/>
          <w:shd w:val="clear" w:color="auto" w:fill="FFFFFF"/>
        </w:rPr>
      </w:pPr>
      <w:r w:rsidRPr="00085636">
        <w:rPr>
          <w:rFonts w:ascii="Tahoma" w:hAnsi="Tahoma" w:cs="Tahoma"/>
          <w:color w:val="000000"/>
          <w:sz w:val="21"/>
          <w:szCs w:val="21"/>
          <w:u w:val="single"/>
          <w:shd w:val="clear" w:color="auto" w:fill="FFFFFF"/>
        </w:rPr>
        <w:lastRenderedPageBreak/>
        <w:t>8. Extrapolation: Can the author comment on the extrapolation abilities of the model? For example,</w:t>
      </w:r>
      <w:r w:rsidR="00AE376B" w:rsidRPr="00085636">
        <w:rPr>
          <w:rFonts w:ascii="Tahoma" w:hAnsi="Tahoma" w:cs="Tahoma"/>
          <w:color w:val="000000"/>
          <w:sz w:val="21"/>
          <w:szCs w:val="21"/>
          <w:u w:val="single"/>
          <w:shd w:val="clear" w:color="auto" w:fill="FFFFFF"/>
        </w:rPr>
        <w:t xml:space="preserve"> </w:t>
      </w:r>
      <w:r w:rsidRPr="00085636">
        <w:rPr>
          <w:rFonts w:ascii="Tahoma" w:hAnsi="Tahoma" w:cs="Tahoma"/>
          <w:color w:val="000000"/>
          <w:sz w:val="21"/>
          <w:szCs w:val="21"/>
          <w:u w:val="single"/>
          <w:shd w:val="clear" w:color="auto" w:fill="FFFFFF"/>
        </w:rPr>
        <w:t>once the best-fit parameters are obtained for 2022, to what extent can it be recycled for 2023 or 2021?</w:t>
      </w:r>
    </w:p>
    <w:p w14:paraId="444C2740" w14:textId="4F20B4E1" w:rsidR="0018697B" w:rsidRDefault="00D927C5" w:rsidP="00B214B9">
      <w:pPr>
        <w:rPr>
          <w:ins w:id="62" w:author="Ying Zhao" w:date="2024-04-11T12:31:00Z"/>
          <w:rFonts w:ascii="Tahoma" w:hAnsi="Tahoma" w:cs="Tahoma"/>
          <w:color w:val="000000"/>
          <w:sz w:val="21"/>
          <w:szCs w:val="21"/>
          <w:shd w:val="clear" w:color="auto" w:fill="FFFFFF"/>
        </w:rPr>
      </w:pPr>
      <w:r>
        <w:rPr>
          <w:rFonts w:ascii="Tahoma" w:hAnsi="Tahoma" w:cs="Tahoma"/>
          <w:color w:val="000000"/>
          <w:sz w:val="21"/>
          <w:szCs w:val="21"/>
          <w:shd w:val="clear" w:color="auto" w:fill="FFFFFF"/>
        </w:rPr>
        <w:t xml:space="preserve">EW: </w:t>
      </w:r>
      <w:r w:rsidR="009925A1">
        <w:rPr>
          <w:rFonts w:ascii="Tahoma" w:hAnsi="Tahoma" w:cs="Tahoma"/>
          <w:color w:val="000000"/>
          <w:sz w:val="21"/>
          <w:szCs w:val="21"/>
          <w:shd w:val="clear" w:color="auto" w:fill="FFFFFF"/>
        </w:rPr>
        <w:t>Thank you for this g</w:t>
      </w:r>
      <w:r>
        <w:rPr>
          <w:rFonts w:ascii="Tahoma" w:hAnsi="Tahoma" w:cs="Tahoma"/>
          <w:color w:val="000000"/>
          <w:sz w:val="21"/>
          <w:szCs w:val="21"/>
          <w:shd w:val="clear" w:color="auto" w:fill="FFFFFF"/>
        </w:rPr>
        <w:t xml:space="preserve">reat question. If </w:t>
      </w:r>
      <w:r w:rsidR="0018697B">
        <w:rPr>
          <w:rFonts w:ascii="Tahoma" w:hAnsi="Tahoma" w:cs="Tahoma"/>
          <w:color w:val="000000"/>
          <w:sz w:val="21"/>
          <w:szCs w:val="21"/>
          <w:shd w:val="clear" w:color="auto" w:fill="FFFFFF"/>
        </w:rPr>
        <w:t xml:space="preserve">we </w:t>
      </w:r>
      <w:r>
        <w:rPr>
          <w:rFonts w:ascii="Tahoma" w:hAnsi="Tahoma" w:cs="Tahoma"/>
          <w:color w:val="000000"/>
          <w:sz w:val="21"/>
          <w:szCs w:val="21"/>
          <w:shd w:val="clear" w:color="auto" w:fill="FFFFFF"/>
        </w:rPr>
        <w:t>recycl</w:t>
      </w:r>
      <w:r w:rsidR="0018697B">
        <w:rPr>
          <w:rFonts w:ascii="Tahoma" w:hAnsi="Tahoma" w:cs="Tahoma"/>
          <w:color w:val="000000"/>
          <w:sz w:val="21"/>
          <w:szCs w:val="21"/>
          <w:shd w:val="clear" w:color="auto" w:fill="FFFFFF"/>
        </w:rPr>
        <w:t>e</w:t>
      </w:r>
      <w:r>
        <w:rPr>
          <w:rFonts w:ascii="Tahoma" w:hAnsi="Tahoma" w:cs="Tahoma"/>
          <w:color w:val="000000"/>
          <w:sz w:val="21"/>
          <w:szCs w:val="21"/>
          <w:shd w:val="clear" w:color="auto" w:fill="FFFFFF"/>
        </w:rPr>
        <w:t xml:space="preserve"> the full-year best-fit parameters from one year to another</w:t>
      </w:r>
      <w:r w:rsidR="0018697B">
        <w:rPr>
          <w:rFonts w:ascii="Tahoma" w:hAnsi="Tahoma" w:cs="Tahoma"/>
          <w:color w:val="000000"/>
          <w:sz w:val="21"/>
          <w:szCs w:val="21"/>
          <w:shd w:val="clear" w:color="auto" w:fill="FFFFFF"/>
        </w:rPr>
        <w:t xml:space="preserve">, </w:t>
      </w:r>
      <w:r>
        <w:rPr>
          <w:rFonts w:ascii="Tahoma" w:hAnsi="Tahoma" w:cs="Tahoma"/>
          <w:color w:val="000000"/>
          <w:sz w:val="21"/>
          <w:szCs w:val="21"/>
          <w:shd w:val="clear" w:color="auto" w:fill="FFFFFF"/>
        </w:rPr>
        <w:t xml:space="preserve">the results </w:t>
      </w:r>
      <w:r w:rsidR="0018697B">
        <w:rPr>
          <w:rFonts w:ascii="Tahoma" w:hAnsi="Tahoma" w:cs="Tahoma"/>
          <w:color w:val="000000"/>
          <w:sz w:val="21"/>
          <w:szCs w:val="21"/>
          <w:shd w:val="clear" w:color="auto" w:fill="FFFFFF"/>
        </w:rPr>
        <w:t xml:space="preserve">are not expected to </w:t>
      </w:r>
      <w:r>
        <w:rPr>
          <w:rFonts w:ascii="Tahoma" w:hAnsi="Tahoma" w:cs="Tahoma"/>
          <w:color w:val="000000"/>
          <w:sz w:val="21"/>
          <w:szCs w:val="21"/>
          <w:shd w:val="clear" w:color="auto" w:fill="FFFFFF"/>
        </w:rPr>
        <w:t xml:space="preserve">match the observed configuration </w:t>
      </w:r>
      <w:r w:rsidR="00045C5A">
        <w:rPr>
          <w:rFonts w:ascii="Tahoma" w:hAnsi="Tahoma" w:cs="Tahoma"/>
          <w:color w:val="000000"/>
          <w:sz w:val="21"/>
          <w:szCs w:val="21"/>
          <w:shd w:val="clear" w:color="auto" w:fill="FFFFFF"/>
        </w:rPr>
        <w:t>very</w:t>
      </w:r>
      <w:r>
        <w:rPr>
          <w:rFonts w:ascii="Tahoma" w:hAnsi="Tahoma" w:cs="Tahoma"/>
          <w:color w:val="000000"/>
          <w:sz w:val="21"/>
          <w:szCs w:val="21"/>
          <w:shd w:val="clear" w:color="auto" w:fill="FFFFFF"/>
        </w:rPr>
        <w:t xml:space="preserve"> well</w:t>
      </w:r>
      <w:r w:rsidR="0018697B">
        <w:rPr>
          <w:rFonts w:ascii="Tahoma" w:hAnsi="Tahoma" w:cs="Tahoma"/>
          <w:color w:val="000000"/>
          <w:sz w:val="21"/>
          <w:szCs w:val="21"/>
          <w:shd w:val="clear" w:color="auto" w:fill="FFFFFF"/>
        </w:rPr>
        <w:t xml:space="preserve">. As </w:t>
      </w:r>
      <w:r>
        <w:rPr>
          <w:rFonts w:ascii="Tahoma" w:hAnsi="Tahoma" w:cs="Tahoma"/>
          <w:color w:val="000000"/>
          <w:sz w:val="21"/>
          <w:szCs w:val="21"/>
          <w:shd w:val="clear" w:color="auto" w:fill="FFFFFF"/>
        </w:rPr>
        <w:t>we start</w:t>
      </w:r>
      <w:r w:rsidR="0018697B">
        <w:rPr>
          <w:rFonts w:ascii="Tahoma" w:hAnsi="Tahoma" w:cs="Tahoma"/>
          <w:color w:val="000000"/>
          <w:sz w:val="21"/>
          <w:szCs w:val="21"/>
          <w:shd w:val="clear" w:color="auto" w:fill="FFFFFF"/>
        </w:rPr>
        <w:t xml:space="preserve"> our simulations</w:t>
      </w:r>
      <w:r>
        <w:rPr>
          <w:rFonts w:ascii="Tahoma" w:hAnsi="Tahoma" w:cs="Tahoma"/>
          <w:color w:val="000000"/>
          <w:sz w:val="21"/>
          <w:szCs w:val="21"/>
          <w:shd w:val="clear" w:color="auto" w:fill="FFFFFF"/>
        </w:rPr>
        <w:t xml:space="preserve"> in June</w:t>
      </w:r>
      <w:r w:rsidR="00085636" w:rsidRPr="00085636">
        <w:rPr>
          <w:rFonts w:ascii="Tahoma" w:hAnsi="Tahoma" w:cs="Tahoma"/>
          <w:color w:val="000000"/>
          <w:sz w:val="21"/>
          <w:szCs w:val="21"/>
          <w:shd w:val="clear" w:color="auto" w:fill="FFFFFF"/>
        </w:rPr>
        <w:t xml:space="preserve"> </w:t>
      </w:r>
      <w:r w:rsidR="00085636">
        <w:rPr>
          <w:rFonts w:ascii="Tahoma" w:hAnsi="Tahoma" w:cs="Tahoma"/>
          <w:color w:val="000000"/>
          <w:sz w:val="21"/>
          <w:szCs w:val="21"/>
          <w:shd w:val="clear" w:color="auto" w:fill="FFFFFF"/>
        </w:rPr>
        <w:t>with a lattice almost fully covered in ice</w:t>
      </w:r>
      <w:r>
        <w:rPr>
          <w:rFonts w:ascii="Tahoma" w:hAnsi="Tahoma" w:cs="Tahoma"/>
          <w:color w:val="000000"/>
          <w:sz w:val="21"/>
          <w:szCs w:val="21"/>
          <w:shd w:val="clear" w:color="auto" w:fill="FFFFFF"/>
        </w:rPr>
        <w:t xml:space="preserve"> and end</w:t>
      </w:r>
      <w:r w:rsidR="00CA667C">
        <w:rPr>
          <w:rFonts w:ascii="Tahoma" w:hAnsi="Tahoma" w:cs="Tahoma"/>
          <w:color w:val="000000"/>
          <w:sz w:val="21"/>
          <w:szCs w:val="21"/>
          <w:shd w:val="clear" w:color="auto" w:fill="FFFFFF"/>
        </w:rPr>
        <w:t xml:space="preserve"> in Dec</w:t>
      </w:r>
      <w:r w:rsidR="0018697B">
        <w:rPr>
          <w:rFonts w:ascii="Tahoma" w:hAnsi="Tahoma" w:cs="Tahoma"/>
          <w:color w:val="000000"/>
          <w:sz w:val="21"/>
          <w:szCs w:val="21"/>
          <w:shd w:val="clear" w:color="auto" w:fill="FFFFFF"/>
        </w:rPr>
        <w:t xml:space="preserve"> in each year, t</w:t>
      </w:r>
      <w:r w:rsidR="00CA667C">
        <w:rPr>
          <w:rFonts w:ascii="Tahoma" w:hAnsi="Tahoma" w:cs="Tahoma"/>
          <w:color w:val="000000"/>
          <w:sz w:val="21"/>
          <w:szCs w:val="21"/>
          <w:shd w:val="clear" w:color="auto" w:fill="FFFFFF"/>
        </w:rPr>
        <w:t xml:space="preserve">he idiosyncratic </w:t>
      </w:r>
      <w:r w:rsidR="00A2346E">
        <w:rPr>
          <w:rFonts w:ascii="Tahoma" w:hAnsi="Tahoma" w:cs="Tahoma"/>
          <w:color w:val="000000"/>
          <w:sz w:val="21"/>
          <w:szCs w:val="21"/>
          <w:shd w:val="clear" w:color="auto" w:fill="FFFFFF"/>
        </w:rPr>
        <w:t xml:space="preserve">intra-year </w:t>
      </w:r>
      <w:r w:rsidR="00CA667C">
        <w:rPr>
          <w:rFonts w:ascii="Tahoma" w:hAnsi="Tahoma" w:cs="Tahoma"/>
          <w:color w:val="000000"/>
          <w:sz w:val="21"/>
          <w:szCs w:val="21"/>
          <w:shd w:val="clear" w:color="auto" w:fill="FFFFFF"/>
        </w:rPr>
        <w:t>configurations</w:t>
      </w:r>
      <w:r w:rsidR="00A2346E">
        <w:rPr>
          <w:rFonts w:ascii="Tahoma" w:hAnsi="Tahoma" w:cs="Tahoma"/>
          <w:color w:val="000000"/>
          <w:sz w:val="21"/>
          <w:szCs w:val="21"/>
          <w:shd w:val="clear" w:color="auto" w:fill="FFFFFF"/>
        </w:rPr>
        <w:t xml:space="preserve"> will </w:t>
      </w:r>
      <w:r w:rsidR="00085636">
        <w:rPr>
          <w:rFonts w:ascii="Tahoma" w:hAnsi="Tahoma" w:cs="Tahoma"/>
          <w:color w:val="000000"/>
          <w:sz w:val="21"/>
          <w:szCs w:val="21"/>
          <w:shd w:val="clear" w:color="auto" w:fill="FFFFFF"/>
        </w:rPr>
        <w:t>be very hard to be</w:t>
      </w:r>
      <w:r w:rsidR="00A2346E">
        <w:rPr>
          <w:rFonts w:ascii="Tahoma" w:hAnsi="Tahoma" w:cs="Tahoma"/>
          <w:color w:val="000000"/>
          <w:sz w:val="21"/>
          <w:szCs w:val="21"/>
          <w:shd w:val="clear" w:color="auto" w:fill="FFFFFF"/>
        </w:rPr>
        <w:t xml:space="preserve"> reproduced </w:t>
      </w:r>
      <w:r w:rsidR="00C37C48">
        <w:rPr>
          <w:rFonts w:ascii="Tahoma" w:hAnsi="Tahoma" w:cs="Tahoma"/>
          <w:color w:val="000000"/>
          <w:sz w:val="21"/>
          <w:szCs w:val="21"/>
          <w:shd w:val="clear" w:color="auto" w:fill="FFFFFF"/>
        </w:rPr>
        <w:t>by</w:t>
      </w:r>
      <w:r w:rsidR="00A2346E">
        <w:rPr>
          <w:rFonts w:ascii="Tahoma" w:hAnsi="Tahoma" w:cs="Tahoma"/>
          <w:color w:val="000000"/>
          <w:sz w:val="21"/>
          <w:szCs w:val="21"/>
          <w:shd w:val="clear" w:color="auto" w:fill="FFFFFF"/>
        </w:rPr>
        <w:t xml:space="preserve"> the Ising parameters </w:t>
      </w:r>
      <w:r w:rsidR="0018697B">
        <w:rPr>
          <w:rFonts w:ascii="Tahoma" w:hAnsi="Tahoma" w:cs="Tahoma"/>
          <w:color w:val="000000"/>
          <w:sz w:val="21"/>
          <w:szCs w:val="21"/>
          <w:shd w:val="clear" w:color="auto" w:fill="FFFFFF"/>
        </w:rPr>
        <w:t xml:space="preserve">in </w:t>
      </w:r>
      <w:r w:rsidR="00A2346E">
        <w:rPr>
          <w:rFonts w:ascii="Tahoma" w:hAnsi="Tahoma" w:cs="Tahoma"/>
          <w:color w:val="000000"/>
          <w:sz w:val="21"/>
          <w:szCs w:val="21"/>
          <w:shd w:val="clear" w:color="auto" w:fill="FFFFFF"/>
        </w:rPr>
        <w:t xml:space="preserve">another different year. </w:t>
      </w:r>
    </w:p>
    <w:p w14:paraId="4A44AED6" w14:textId="6572A2FB" w:rsidR="00A2346E" w:rsidRDefault="00A2346E" w:rsidP="00B214B9">
      <w:pPr>
        <w:rPr>
          <w:rFonts w:ascii="Tahoma" w:hAnsi="Tahoma" w:cs="Tahoma"/>
          <w:color w:val="000000"/>
          <w:sz w:val="21"/>
          <w:szCs w:val="21"/>
          <w:shd w:val="clear" w:color="auto" w:fill="FFFFFF"/>
        </w:rPr>
      </w:pPr>
      <w:r>
        <w:rPr>
          <w:rFonts w:ascii="Tahoma" w:hAnsi="Tahoma" w:cs="Tahoma"/>
          <w:color w:val="000000"/>
          <w:sz w:val="21"/>
          <w:szCs w:val="21"/>
          <w:shd w:val="clear" w:color="auto" w:fill="FFFFFF"/>
        </w:rPr>
        <w:t>However, in August 2023</w:t>
      </w:r>
      <w:r w:rsidR="00961921">
        <w:rPr>
          <w:rFonts w:ascii="Tahoma" w:hAnsi="Tahoma" w:cs="Tahoma"/>
          <w:color w:val="000000"/>
          <w:sz w:val="21"/>
          <w:szCs w:val="21"/>
          <w:shd w:val="clear" w:color="auto" w:fill="FFFFFF"/>
        </w:rPr>
        <w:t xml:space="preserve"> right after the hottest July, </w:t>
      </w:r>
      <w:r>
        <w:rPr>
          <w:rFonts w:ascii="Tahoma" w:hAnsi="Tahoma" w:cs="Tahoma"/>
          <w:color w:val="000000"/>
          <w:sz w:val="21"/>
          <w:szCs w:val="21"/>
          <w:shd w:val="clear" w:color="auto" w:fill="FFFFFF"/>
        </w:rPr>
        <w:t xml:space="preserve">we did test the projection of Sept </w:t>
      </w:r>
      <w:r w:rsidR="00181714">
        <w:rPr>
          <w:rFonts w:ascii="Tahoma" w:hAnsi="Tahoma" w:cs="Tahoma"/>
          <w:color w:val="000000"/>
          <w:sz w:val="21"/>
          <w:szCs w:val="21"/>
          <w:shd w:val="clear" w:color="auto" w:fill="FFFFFF"/>
        </w:rPr>
        <w:t>2023 to Jan 2024</w:t>
      </w:r>
      <w:r>
        <w:rPr>
          <w:rFonts w:ascii="Tahoma" w:hAnsi="Tahoma" w:cs="Tahoma"/>
          <w:color w:val="000000"/>
          <w:sz w:val="21"/>
          <w:szCs w:val="21"/>
          <w:shd w:val="clear" w:color="auto" w:fill="FFFFFF"/>
        </w:rPr>
        <w:t xml:space="preserve"> based on the 2022 best-fit parameters</w:t>
      </w:r>
      <w:r w:rsidR="00961921">
        <w:rPr>
          <w:rFonts w:ascii="Tahoma" w:hAnsi="Tahoma" w:cs="Tahoma"/>
          <w:color w:val="000000"/>
          <w:sz w:val="21"/>
          <w:szCs w:val="21"/>
          <w:shd w:val="clear" w:color="auto" w:fill="FFFFFF"/>
        </w:rPr>
        <w:t xml:space="preserve"> as an experiment</w:t>
      </w:r>
      <w:r>
        <w:rPr>
          <w:rFonts w:ascii="Tahoma" w:hAnsi="Tahoma" w:cs="Tahoma"/>
          <w:color w:val="000000"/>
          <w:sz w:val="21"/>
          <w:szCs w:val="21"/>
          <w:shd w:val="clear" w:color="auto" w:fill="FFFFFF"/>
        </w:rPr>
        <w:t>. Specifically, we use the following parameters</w:t>
      </w:r>
      <w:r w:rsidR="00E854E2">
        <w:rPr>
          <w:rFonts w:ascii="Tahoma" w:hAnsi="Tahoma" w:cs="Tahoma"/>
          <w:color w:val="000000"/>
          <w:sz w:val="21"/>
          <w:szCs w:val="21"/>
          <w:shd w:val="clear" w:color="auto" w:fill="FFFFFF"/>
        </w:rPr>
        <w:t xml:space="preserve"> in Table </w:t>
      </w:r>
      <w:r w:rsidR="00A21A10">
        <w:rPr>
          <w:rFonts w:ascii="Tahoma" w:hAnsi="Tahoma" w:cs="Tahoma"/>
          <w:color w:val="000000"/>
          <w:sz w:val="21"/>
          <w:szCs w:val="21"/>
          <w:shd w:val="clear" w:color="auto" w:fill="FFFFFF"/>
        </w:rPr>
        <w:t>I below</w:t>
      </w:r>
      <w:r>
        <w:rPr>
          <w:rFonts w:ascii="Tahoma" w:hAnsi="Tahoma" w:cs="Tahoma"/>
          <w:color w:val="000000"/>
          <w:sz w:val="21"/>
          <w:szCs w:val="21"/>
          <w:shd w:val="clear" w:color="auto" w:fill="FFFFFF"/>
        </w:rPr>
        <w:t xml:space="preserve">, which </w:t>
      </w:r>
      <w:r w:rsidR="00687C87">
        <w:rPr>
          <w:rFonts w:ascii="Tahoma" w:hAnsi="Tahoma" w:cs="Tahoma"/>
          <w:color w:val="000000"/>
          <w:sz w:val="21"/>
          <w:szCs w:val="21"/>
          <w:shd w:val="clear" w:color="auto" w:fill="FFFFFF"/>
        </w:rPr>
        <w:t xml:space="preserve">is the </w:t>
      </w:r>
      <w:r w:rsidR="00085636">
        <w:rPr>
          <w:rFonts w:ascii="Tahoma" w:hAnsi="Tahoma" w:cs="Tahoma"/>
          <w:color w:val="000000"/>
          <w:sz w:val="21"/>
          <w:szCs w:val="21"/>
          <w:shd w:val="clear" w:color="auto" w:fill="FFFFFF"/>
        </w:rPr>
        <w:t xml:space="preserve">same </w:t>
      </w:r>
      <w:r w:rsidR="00687C87">
        <w:rPr>
          <w:rFonts w:ascii="Tahoma" w:hAnsi="Tahoma" w:cs="Tahoma"/>
          <w:color w:val="000000"/>
          <w:sz w:val="21"/>
          <w:szCs w:val="21"/>
          <w:shd w:val="clear" w:color="auto" w:fill="FFFFFF"/>
        </w:rPr>
        <w:t>partial data</w:t>
      </w:r>
      <w:r>
        <w:rPr>
          <w:rFonts w:ascii="Tahoma" w:hAnsi="Tahoma" w:cs="Tahoma"/>
          <w:color w:val="000000"/>
          <w:sz w:val="21"/>
          <w:szCs w:val="21"/>
          <w:shd w:val="clear" w:color="auto" w:fill="FFFFFF"/>
        </w:rPr>
        <w:t xml:space="preserve"> from Aug. 16, 2022 onward</w:t>
      </w:r>
      <w:r w:rsidR="009F74DB">
        <w:rPr>
          <w:rFonts w:ascii="Tahoma" w:hAnsi="Tahoma" w:cs="Tahoma"/>
          <w:color w:val="000000"/>
          <w:sz w:val="21"/>
          <w:szCs w:val="21"/>
          <w:shd w:val="clear" w:color="auto" w:fill="FFFFFF"/>
        </w:rPr>
        <w:t xml:space="preserve">s </w:t>
      </w:r>
      <w:r w:rsidR="00085636">
        <w:rPr>
          <w:rFonts w:ascii="Tahoma" w:hAnsi="Tahoma" w:cs="Tahoma"/>
          <w:color w:val="000000"/>
          <w:sz w:val="21"/>
          <w:szCs w:val="21"/>
          <w:shd w:val="clear" w:color="auto" w:fill="FFFFFF"/>
        </w:rPr>
        <w:t>in</w:t>
      </w:r>
      <w:r w:rsidR="009F74DB">
        <w:rPr>
          <w:rFonts w:ascii="Tahoma" w:hAnsi="Tahoma" w:cs="Tahoma"/>
          <w:color w:val="000000"/>
          <w:sz w:val="21"/>
          <w:szCs w:val="21"/>
          <w:shd w:val="clear" w:color="auto" w:fill="FFFFFF"/>
        </w:rPr>
        <w:t xml:space="preserve"> </w:t>
      </w:r>
      <w:r>
        <w:rPr>
          <w:rFonts w:ascii="Tahoma" w:hAnsi="Tahoma" w:cs="Tahoma"/>
          <w:color w:val="000000"/>
          <w:sz w:val="21"/>
          <w:szCs w:val="21"/>
          <w:shd w:val="clear" w:color="auto" w:fill="FFFFFF"/>
        </w:rPr>
        <w:t>Table 1</w:t>
      </w:r>
      <w:r w:rsidR="009F74DB">
        <w:rPr>
          <w:rFonts w:ascii="Tahoma" w:hAnsi="Tahoma" w:cs="Tahoma"/>
          <w:color w:val="000000"/>
          <w:sz w:val="21"/>
          <w:szCs w:val="21"/>
          <w:shd w:val="clear" w:color="auto" w:fill="FFFFFF"/>
        </w:rPr>
        <w:t xml:space="preserve"> </w:t>
      </w:r>
      <w:r w:rsidR="00085636">
        <w:rPr>
          <w:rFonts w:ascii="Tahoma" w:hAnsi="Tahoma" w:cs="Tahoma"/>
          <w:color w:val="000000"/>
          <w:sz w:val="21"/>
          <w:szCs w:val="21"/>
          <w:shd w:val="clear" w:color="auto" w:fill="FFFFFF"/>
        </w:rPr>
        <w:t>of</w:t>
      </w:r>
      <w:r w:rsidR="00E854E2">
        <w:rPr>
          <w:rFonts w:ascii="Tahoma" w:hAnsi="Tahoma" w:cs="Tahoma"/>
          <w:color w:val="000000"/>
          <w:sz w:val="21"/>
          <w:szCs w:val="21"/>
          <w:shd w:val="clear" w:color="auto" w:fill="FFFFFF"/>
        </w:rPr>
        <w:t xml:space="preserve"> the paper</w:t>
      </w:r>
      <w:r>
        <w:rPr>
          <w:rFonts w:ascii="Tahoma" w:hAnsi="Tahoma" w:cs="Tahoma"/>
          <w:color w:val="000000"/>
          <w:sz w:val="21"/>
          <w:szCs w:val="21"/>
          <w:shd w:val="clear" w:color="auto" w:fill="FFFFFF"/>
        </w:rPr>
        <w:t>.</w:t>
      </w:r>
    </w:p>
    <w:tbl>
      <w:tblPr>
        <w:tblW w:w="7735" w:type="dxa"/>
        <w:tblLayout w:type="fixed"/>
        <w:tblLook w:val="04A0" w:firstRow="1" w:lastRow="0" w:firstColumn="1" w:lastColumn="0" w:noHBand="0" w:noVBand="1"/>
      </w:tblPr>
      <w:tblGrid>
        <w:gridCol w:w="413"/>
        <w:gridCol w:w="734"/>
        <w:gridCol w:w="734"/>
        <w:gridCol w:w="796"/>
        <w:gridCol w:w="828"/>
        <w:gridCol w:w="810"/>
        <w:gridCol w:w="810"/>
        <w:gridCol w:w="810"/>
        <w:gridCol w:w="810"/>
        <w:gridCol w:w="990"/>
      </w:tblGrid>
      <w:tr w:rsidR="009F02B2" w:rsidRPr="00856F74" w14:paraId="3D05513D" w14:textId="77777777" w:rsidTr="009F02B2">
        <w:trPr>
          <w:trHeight w:val="409"/>
        </w:trPr>
        <w:tc>
          <w:tcPr>
            <w:tcW w:w="413" w:type="dxa"/>
            <w:tcBorders>
              <w:top w:val="single" w:sz="4" w:space="0" w:color="auto"/>
              <w:left w:val="single" w:sz="4" w:space="0" w:color="auto"/>
              <w:bottom w:val="double" w:sz="6" w:space="0" w:color="auto"/>
              <w:right w:val="single" w:sz="4" w:space="0" w:color="auto"/>
            </w:tcBorders>
            <w:shd w:val="clear" w:color="auto" w:fill="auto"/>
            <w:vAlign w:val="bottom"/>
            <w:hideMark/>
          </w:tcPr>
          <w:p w14:paraId="44891900" w14:textId="77777777" w:rsidR="009F02B2" w:rsidRPr="00856F74" w:rsidRDefault="009F02B2" w:rsidP="00494344">
            <w:pPr>
              <w:spacing w:after="0"/>
              <w:rPr>
                <w:rFonts w:eastAsia="Times New Roman" w:cs="Times New Roman"/>
                <w:b/>
                <w:bCs/>
                <w:color w:val="000000"/>
                <w:sz w:val="20"/>
                <w:szCs w:val="20"/>
              </w:rPr>
            </w:pPr>
            <w:bookmarkStart w:id="63" w:name="_Toc155551147"/>
            <w:bookmarkStart w:id="64" w:name="_Ref142826622"/>
            <w:bookmarkStart w:id="65" w:name="_Ref142821223"/>
            <w:r w:rsidRPr="00856F74">
              <w:rPr>
                <w:rFonts w:eastAsia="Times New Roman" w:cs="Times New Roman"/>
                <w:b/>
                <w:bCs/>
                <w:color w:val="000000"/>
                <w:sz w:val="20"/>
                <w:szCs w:val="20"/>
              </w:rPr>
              <w:t> </w:t>
            </w:r>
          </w:p>
        </w:tc>
        <w:tc>
          <w:tcPr>
            <w:tcW w:w="734" w:type="dxa"/>
            <w:tcBorders>
              <w:top w:val="single" w:sz="4" w:space="0" w:color="auto"/>
              <w:left w:val="nil"/>
              <w:bottom w:val="double" w:sz="6" w:space="0" w:color="auto"/>
              <w:right w:val="nil"/>
            </w:tcBorders>
            <w:shd w:val="clear" w:color="auto" w:fill="auto"/>
            <w:vAlign w:val="bottom"/>
            <w:hideMark/>
          </w:tcPr>
          <w:p w14:paraId="5F5316D4" w14:textId="77777777" w:rsidR="009F02B2" w:rsidRPr="00856F74" w:rsidRDefault="009F02B2" w:rsidP="00494344">
            <w:pPr>
              <w:spacing w:after="0"/>
              <w:jc w:val="right"/>
              <w:rPr>
                <w:rFonts w:eastAsia="Times New Roman" w:cs="Times New Roman"/>
                <w:b/>
                <w:bCs/>
                <w:color w:val="000000"/>
                <w:sz w:val="18"/>
                <w:szCs w:val="18"/>
              </w:rPr>
            </w:pPr>
            <w:r w:rsidRPr="00856F74">
              <w:rPr>
                <w:rFonts w:eastAsia="Times New Roman" w:cs="Times New Roman"/>
                <w:b/>
                <w:bCs/>
                <w:color w:val="000000"/>
                <w:sz w:val="18"/>
                <w:szCs w:val="18"/>
              </w:rPr>
              <w:t>8/16 to 9/1</w:t>
            </w:r>
          </w:p>
        </w:tc>
        <w:tc>
          <w:tcPr>
            <w:tcW w:w="734" w:type="dxa"/>
            <w:tcBorders>
              <w:top w:val="single" w:sz="4" w:space="0" w:color="auto"/>
              <w:left w:val="nil"/>
              <w:bottom w:val="double" w:sz="6" w:space="0" w:color="auto"/>
              <w:right w:val="nil"/>
            </w:tcBorders>
            <w:shd w:val="clear" w:color="auto" w:fill="auto"/>
            <w:vAlign w:val="bottom"/>
            <w:hideMark/>
          </w:tcPr>
          <w:p w14:paraId="119FB5A9" w14:textId="77777777" w:rsidR="009F02B2" w:rsidRPr="00856F74" w:rsidRDefault="009F02B2" w:rsidP="00494344">
            <w:pPr>
              <w:spacing w:after="0"/>
              <w:jc w:val="right"/>
              <w:rPr>
                <w:rFonts w:eastAsia="Times New Roman" w:cs="Times New Roman"/>
                <w:b/>
                <w:bCs/>
                <w:color w:val="000000"/>
                <w:sz w:val="18"/>
                <w:szCs w:val="18"/>
              </w:rPr>
            </w:pPr>
            <w:r w:rsidRPr="00856F74">
              <w:rPr>
                <w:rFonts w:eastAsia="Times New Roman" w:cs="Times New Roman"/>
                <w:b/>
                <w:bCs/>
                <w:color w:val="000000"/>
                <w:sz w:val="18"/>
                <w:szCs w:val="18"/>
              </w:rPr>
              <w:t>9/1 to 9/16</w:t>
            </w:r>
          </w:p>
        </w:tc>
        <w:tc>
          <w:tcPr>
            <w:tcW w:w="796" w:type="dxa"/>
            <w:tcBorders>
              <w:top w:val="single" w:sz="4" w:space="0" w:color="auto"/>
              <w:left w:val="nil"/>
              <w:bottom w:val="double" w:sz="6" w:space="0" w:color="auto"/>
              <w:right w:val="nil"/>
            </w:tcBorders>
            <w:shd w:val="clear" w:color="auto" w:fill="auto"/>
            <w:vAlign w:val="bottom"/>
            <w:hideMark/>
          </w:tcPr>
          <w:p w14:paraId="3708C46D" w14:textId="77777777" w:rsidR="009F02B2" w:rsidRPr="00856F74" w:rsidRDefault="009F02B2" w:rsidP="00494344">
            <w:pPr>
              <w:spacing w:after="0"/>
              <w:jc w:val="right"/>
              <w:rPr>
                <w:rFonts w:eastAsia="Times New Roman" w:cs="Times New Roman"/>
                <w:b/>
                <w:bCs/>
                <w:color w:val="000000"/>
                <w:sz w:val="18"/>
                <w:szCs w:val="18"/>
              </w:rPr>
            </w:pPr>
            <w:r w:rsidRPr="00856F74">
              <w:rPr>
                <w:rFonts w:eastAsia="Times New Roman" w:cs="Times New Roman"/>
                <w:b/>
                <w:bCs/>
                <w:color w:val="000000"/>
                <w:sz w:val="18"/>
                <w:szCs w:val="18"/>
              </w:rPr>
              <w:t>9/16 to 10/1</w:t>
            </w:r>
          </w:p>
        </w:tc>
        <w:tc>
          <w:tcPr>
            <w:tcW w:w="828" w:type="dxa"/>
            <w:tcBorders>
              <w:top w:val="single" w:sz="4" w:space="0" w:color="auto"/>
              <w:left w:val="nil"/>
              <w:bottom w:val="double" w:sz="6" w:space="0" w:color="auto"/>
              <w:right w:val="nil"/>
            </w:tcBorders>
            <w:shd w:val="clear" w:color="auto" w:fill="auto"/>
            <w:vAlign w:val="bottom"/>
            <w:hideMark/>
          </w:tcPr>
          <w:p w14:paraId="66644DA1" w14:textId="77777777" w:rsidR="009F02B2" w:rsidRPr="00856F74" w:rsidRDefault="009F02B2" w:rsidP="00494344">
            <w:pPr>
              <w:spacing w:after="0"/>
              <w:jc w:val="right"/>
              <w:rPr>
                <w:rFonts w:eastAsia="Times New Roman" w:cs="Times New Roman"/>
                <w:b/>
                <w:bCs/>
                <w:color w:val="000000"/>
                <w:sz w:val="18"/>
                <w:szCs w:val="18"/>
              </w:rPr>
            </w:pPr>
            <w:r w:rsidRPr="00856F74">
              <w:rPr>
                <w:rFonts w:eastAsia="Times New Roman" w:cs="Times New Roman"/>
                <w:b/>
                <w:bCs/>
                <w:color w:val="000000"/>
                <w:sz w:val="18"/>
                <w:szCs w:val="18"/>
              </w:rPr>
              <w:t>10/1 to 10/16</w:t>
            </w:r>
          </w:p>
        </w:tc>
        <w:tc>
          <w:tcPr>
            <w:tcW w:w="810" w:type="dxa"/>
            <w:tcBorders>
              <w:top w:val="single" w:sz="4" w:space="0" w:color="auto"/>
              <w:left w:val="nil"/>
              <w:bottom w:val="double" w:sz="6" w:space="0" w:color="auto"/>
              <w:right w:val="nil"/>
            </w:tcBorders>
            <w:shd w:val="clear" w:color="auto" w:fill="auto"/>
            <w:vAlign w:val="bottom"/>
            <w:hideMark/>
          </w:tcPr>
          <w:p w14:paraId="310316FF" w14:textId="77777777" w:rsidR="009F02B2" w:rsidRPr="00856F74" w:rsidRDefault="009F02B2" w:rsidP="00494344">
            <w:pPr>
              <w:spacing w:after="0"/>
              <w:jc w:val="right"/>
              <w:rPr>
                <w:rFonts w:eastAsia="Times New Roman" w:cs="Times New Roman"/>
                <w:b/>
                <w:bCs/>
                <w:color w:val="000000"/>
                <w:sz w:val="18"/>
                <w:szCs w:val="18"/>
              </w:rPr>
            </w:pPr>
            <w:r w:rsidRPr="00856F74">
              <w:rPr>
                <w:rFonts w:eastAsia="Times New Roman" w:cs="Times New Roman"/>
                <w:b/>
                <w:bCs/>
                <w:color w:val="000000"/>
                <w:sz w:val="18"/>
                <w:szCs w:val="18"/>
              </w:rPr>
              <w:t>10/16 to 11/1</w:t>
            </w:r>
          </w:p>
        </w:tc>
        <w:tc>
          <w:tcPr>
            <w:tcW w:w="810" w:type="dxa"/>
            <w:tcBorders>
              <w:top w:val="single" w:sz="4" w:space="0" w:color="auto"/>
              <w:left w:val="nil"/>
              <w:bottom w:val="double" w:sz="6" w:space="0" w:color="auto"/>
              <w:right w:val="nil"/>
            </w:tcBorders>
            <w:shd w:val="clear" w:color="auto" w:fill="auto"/>
            <w:vAlign w:val="bottom"/>
            <w:hideMark/>
          </w:tcPr>
          <w:p w14:paraId="5E95F1A0" w14:textId="77777777" w:rsidR="009F02B2" w:rsidRPr="00856F74" w:rsidRDefault="009F02B2" w:rsidP="00494344">
            <w:pPr>
              <w:spacing w:after="0"/>
              <w:jc w:val="right"/>
              <w:rPr>
                <w:rFonts w:eastAsia="Times New Roman" w:cs="Times New Roman"/>
                <w:b/>
                <w:bCs/>
                <w:color w:val="000000"/>
                <w:sz w:val="18"/>
                <w:szCs w:val="18"/>
              </w:rPr>
            </w:pPr>
            <w:r w:rsidRPr="00856F74">
              <w:rPr>
                <w:rFonts w:eastAsia="Times New Roman" w:cs="Times New Roman"/>
                <w:b/>
                <w:bCs/>
                <w:color w:val="000000"/>
                <w:sz w:val="18"/>
                <w:szCs w:val="18"/>
              </w:rPr>
              <w:t>11/1 to 11/16</w:t>
            </w:r>
          </w:p>
        </w:tc>
        <w:tc>
          <w:tcPr>
            <w:tcW w:w="810" w:type="dxa"/>
            <w:tcBorders>
              <w:top w:val="single" w:sz="4" w:space="0" w:color="auto"/>
              <w:left w:val="nil"/>
              <w:bottom w:val="double" w:sz="6" w:space="0" w:color="auto"/>
              <w:right w:val="nil"/>
            </w:tcBorders>
            <w:shd w:val="clear" w:color="auto" w:fill="auto"/>
            <w:vAlign w:val="bottom"/>
            <w:hideMark/>
          </w:tcPr>
          <w:p w14:paraId="396381C9" w14:textId="77777777" w:rsidR="009F02B2" w:rsidRPr="00856F74" w:rsidRDefault="009F02B2" w:rsidP="00494344">
            <w:pPr>
              <w:spacing w:after="0"/>
              <w:jc w:val="right"/>
              <w:rPr>
                <w:rFonts w:eastAsia="Times New Roman" w:cs="Times New Roman"/>
                <w:b/>
                <w:bCs/>
                <w:color w:val="000000"/>
                <w:sz w:val="18"/>
                <w:szCs w:val="18"/>
              </w:rPr>
            </w:pPr>
            <w:r w:rsidRPr="00856F74">
              <w:rPr>
                <w:rFonts w:eastAsia="Times New Roman" w:cs="Times New Roman"/>
                <w:b/>
                <w:bCs/>
                <w:color w:val="000000"/>
                <w:sz w:val="18"/>
                <w:szCs w:val="18"/>
              </w:rPr>
              <w:t>11/16 to 12/1</w:t>
            </w:r>
          </w:p>
        </w:tc>
        <w:tc>
          <w:tcPr>
            <w:tcW w:w="810" w:type="dxa"/>
            <w:tcBorders>
              <w:top w:val="single" w:sz="4" w:space="0" w:color="auto"/>
              <w:left w:val="nil"/>
              <w:bottom w:val="double" w:sz="6" w:space="0" w:color="auto"/>
              <w:right w:val="nil"/>
            </w:tcBorders>
            <w:shd w:val="clear" w:color="auto" w:fill="auto"/>
            <w:vAlign w:val="bottom"/>
            <w:hideMark/>
          </w:tcPr>
          <w:p w14:paraId="3976BCC2" w14:textId="77777777" w:rsidR="009F02B2" w:rsidRPr="00856F74" w:rsidRDefault="009F02B2" w:rsidP="00494344">
            <w:pPr>
              <w:spacing w:after="0"/>
              <w:jc w:val="right"/>
              <w:rPr>
                <w:rFonts w:eastAsia="Times New Roman" w:cs="Times New Roman"/>
                <w:b/>
                <w:bCs/>
                <w:color w:val="000000"/>
                <w:sz w:val="18"/>
                <w:szCs w:val="18"/>
              </w:rPr>
            </w:pPr>
            <w:r w:rsidRPr="00856F74">
              <w:rPr>
                <w:rFonts w:eastAsia="Times New Roman" w:cs="Times New Roman"/>
                <w:b/>
                <w:bCs/>
                <w:color w:val="000000"/>
                <w:sz w:val="18"/>
                <w:szCs w:val="18"/>
              </w:rPr>
              <w:t>12/1 to 12/16</w:t>
            </w:r>
          </w:p>
        </w:tc>
        <w:tc>
          <w:tcPr>
            <w:tcW w:w="990" w:type="dxa"/>
            <w:tcBorders>
              <w:top w:val="single" w:sz="4" w:space="0" w:color="auto"/>
              <w:left w:val="nil"/>
              <w:bottom w:val="double" w:sz="6" w:space="0" w:color="auto"/>
              <w:right w:val="single" w:sz="4" w:space="0" w:color="auto"/>
            </w:tcBorders>
            <w:shd w:val="clear" w:color="auto" w:fill="auto"/>
            <w:vAlign w:val="bottom"/>
            <w:hideMark/>
          </w:tcPr>
          <w:p w14:paraId="1B3435EC" w14:textId="77777777" w:rsidR="009F02B2" w:rsidRPr="00856F74" w:rsidRDefault="009F02B2" w:rsidP="00494344">
            <w:pPr>
              <w:spacing w:after="0"/>
              <w:jc w:val="right"/>
              <w:rPr>
                <w:rFonts w:eastAsia="Times New Roman" w:cs="Times New Roman"/>
                <w:b/>
                <w:bCs/>
                <w:color w:val="000000"/>
                <w:sz w:val="18"/>
                <w:szCs w:val="18"/>
              </w:rPr>
            </w:pPr>
            <w:r w:rsidRPr="00856F74">
              <w:rPr>
                <w:rFonts w:eastAsia="Times New Roman" w:cs="Times New Roman"/>
                <w:b/>
                <w:bCs/>
                <w:color w:val="000000"/>
                <w:sz w:val="18"/>
                <w:szCs w:val="18"/>
              </w:rPr>
              <w:t>12/16 to 1/1</w:t>
            </w:r>
            <w:r>
              <w:rPr>
                <w:rFonts w:eastAsia="Times New Roman" w:cs="Times New Roman"/>
                <w:b/>
                <w:bCs/>
                <w:color w:val="000000"/>
                <w:sz w:val="18"/>
                <w:szCs w:val="18"/>
              </w:rPr>
              <w:t>/2023</w:t>
            </w:r>
          </w:p>
        </w:tc>
      </w:tr>
      <w:tr w:rsidR="009F02B2" w:rsidRPr="00856F74" w14:paraId="7E4080DD" w14:textId="77777777" w:rsidTr="009F02B2">
        <w:trPr>
          <w:trHeight w:val="251"/>
        </w:trPr>
        <w:tc>
          <w:tcPr>
            <w:tcW w:w="413" w:type="dxa"/>
            <w:tcBorders>
              <w:top w:val="nil"/>
              <w:left w:val="single" w:sz="4" w:space="0" w:color="auto"/>
              <w:bottom w:val="nil"/>
              <w:right w:val="single" w:sz="4" w:space="0" w:color="auto"/>
            </w:tcBorders>
            <w:shd w:val="clear" w:color="auto" w:fill="auto"/>
            <w:noWrap/>
            <w:vAlign w:val="bottom"/>
            <w:hideMark/>
          </w:tcPr>
          <w:p w14:paraId="100A54F9" w14:textId="77777777" w:rsidR="009F02B2" w:rsidRPr="00856F74" w:rsidRDefault="009F02B2" w:rsidP="00494344">
            <w:pPr>
              <w:spacing w:after="0"/>
              <w:rPr>
                <w:rFonts w:eastAsia="Times New Roman" w:cs="Times New Roman"/>
                <w:i/>
                <w:iCs/>
                <w:color w:val="000000"/>
                <w:sz w:val="20"/>
                <w:szCs w:val="20"/>
              </w:rPr>
            </w:pPr>
            <w:r>
              <w:rPr>
                <w:i/>
                <w:iCs/>
                <w:color w:val="000000"/>
                <w:sz w:val="20"/>
                <w:szCs w:val="20"/>
              </w:rPr>
              <w:t>J</w:t>
            </w:r>
          </w:p>
        </w:tc>
        <w:tc>
          <w:tcPr>
            <w:tcW w:w="734" w:type="dxa"/>
            <w:tcBorders>
              <w:top w:val="nil"/>
              <w:left w:val="nil"/>
              <w:bottom w:val="nil"/>
              <w:right w:val="nil"/>
            </w:tcBorders>
            <w:shd w:val="clear" w:color="auto" w:fill="auto"/>
            <w:noWrap/>
            <w:vAlign w:val="bottom"/>
            <w:hideMark/>
          </w:tcPr>
          <w:p w14:paraId="606A9766" w14:textId="77777777" w:rsidR="009F02B2" w:rsidRPr="00856F74" w:rsidRDefault="009F02B2" w:rsidP="00494344">
            <w:pPr>
              <w:spacing w:after="0"/>
              <w:jc w:val="right"/>
              <w:rPr>
                <w:rFonts w:eastAsia="Times New Roman" w:cs="Times New Roman"/>
                <w:color w:val="000000"/>
                <w:sz w:val="20"/>
                <w:szCs w:val="20"/>
              </w:rPr>
            </w:pPr>
            <w:r w:rsidRPr="00856F74">
              <w:rPr>
                <w:rFonts w:eastAsia="Times New Roman" w:cs="Times New Roman"/>
                <w:color w:val="000000"/>
                <w:sz w:val="20"/>
                <w:szCs w:val="20"/>
              </w:rPr>
              <w:t>2.7</w:t>
            </w:r>
          </w:p>
        </w:tc>
        <w:tc>
          <w:tcPr>
            <w:tcW w:w="734" w:type="dxa"/>
            <w:tcBorders>
              <w:top w:val="nil"/>
              <w:left w:val="nil"/>
              <w:bottom w:val="nil"/>
              <w:right w:val="nil"/>
            </w:tcBorders>
            <w:shd w:val="clear" w:color="auto" w:fill="auto"/>
            <w:noWrap/>
            <w:vAlign w:val="bottom"/>
            <w:hideMark/>
          </w:tcPr>
          <w:p w14:paraId="743F1E09" w14:textId="77777777" w:rsidR="009F02B2" w:rsidRPr="00856F74" w:rsidRDefault="009F02B2" w:rsidP="00494344">
            <w:pPr>
              <w:spacing w:after="0"/>
              <w:jc w:val="right"/>
              <w:rPr>
                <w:rFonts w:eastAsia="Times New Roman" w:cs="Times New Roman"/>
                <w:color w:val="000000"/>
                <w:sz w:val="20"/>
                <w:szCs w:val="20"/>
              </w:rPr>
            </w:pPr>
            <w:r w:rsidRPr="00856F74">
              <w:rPr>
                <w:rFonts w:eastAsia="Times New Roman" w:cs="Times New Roman"/>
                <w:color w:val="000000"/>
                <w:sz w:val="20"/>
                <w:szCs w:val="20"/>
              </w:rPr>
              <w:t>2.3</w:t>
            </w:r>
          </w:p>
        </w:tc>
        <w:tc>
          <w:tcPr>
            <w:tcW w:w="796" w:type="dxa"/>
            <w:tcBorders>
              <w:top w:val="nil"/>
              <w:left w:val="nil"/>
              <w:bottom w:val="nil"/>
              <w:right w:val="nil"/>
            </w:tcBorders>
            <w:shd w:val="clear" w:color="auto" w:fill="auto"/>
            <w:noWrap/>
            <w:vAlign w:val="bottom"/>
            <w:hideMark/>
          </w:tcPr>
          <w:p w14:paraId="34703462" w14:textId="77777777" w:rsidR="009F02B2" w:rsidRPr="00856F74" w:rsidRDefault="009F02B2" w:rsidP="00494344">
            <w:pPr>
              <w:spacing w:after="0"/>
              <w:jc w:val="right"/>
              <w:rPr>
                <w:rFonts w:eastAsia="Times New Roman" w:cs="Times New Roman"/>
                <w:color w:val="000000"/>
                <w:sz w:val="20"/>
                <w:szCs w:val="20"/>
              </w:rPr>
            </w:pPr>
            <w:r w:rsidRPr="00856F74">
              <w:rPr>
                <w:rFonts w:eastAsia="Times New Roman" w:cs="Times New Roman"/>
                <w:color w:val="000000"/>
                <w:sz w:val="20"/>
                <w:szCs w:val="20"/>
              </w:rPr>
              <w:t>2.6</w:t>
            </w:r>
          </w:p>
        </w:tc>
        <w:tc>
          <w:tcPr>
            <w:tcW w:w="828" w:type="dxa"/>
            <w:tcBorders>
              <w:top w:val="nil"/>
              <w:left w:val="nil"/>
              <w:bottom w:val="nil"/>
              <w:right w:val="nil"/>
            </w:tcBorders>
            <w:shd w:val="clear" w:color="auto" w:fill="auto"/>
            <w:noWrap/>
            <w:vAlign w:val="bottom"/>
            <w:hideMark/>
          </w:tcPr>
          <w:p w14:paraId="4F9669D8" w14:textId="77777777" w:rsidR="009F02B2" w:rsidRPr="00856F74" w:rsidRDefault="009F02B2" w:rsidP="00494344">
            <w:pPr>
              <w:spacing w:after="0"/>
              <w:jc w:val="right"/>
              <w:rPr>
                <w:rFonts w:eastAsia="Times New Roman" w:cs="Times New Roman"/>
                <w:color w:val="000000"/>
                <w:sz w:val="20"/>
                <w:szCs w:val="20"/>
              </w:rPr>
            </w:pPr>
            <w:r w:rsidRPr="00856F74">
              <w:rPr>
                <w:rFonts w:eastAsia="Times New Roman" w:cs="Times New Roman"/>
                <w:color w:val="000000"/>
                <w:sz w:val="20"/>
                <w:szCs w:val="20"/>
              </w:rPr>
              <w:t>2.7</w:t>
            </w:r>
          </w:p>
        </w:tc>
        <w:tc>
          <w:tcPr>
            <w:tcW w:w="810" w:type="dxa"/>
            <w:tcBorders>
              <w:top w:val="nil"/>
              <w:left w:val="nil"/>
              <w:bottom w:val="nil"/>
              <w:right w:val="nil"/>
            </w:tcBorders>
            <w:shd w:val="clear" w:color="auto" w:fill="auto"/>
            <w:noWrap/>
            <w:vAlign w:val="bottom"/>
            <w:hideMark/>
          </w:tcPr>
          <w:p w14:paraId="58675FEE" w14:textId="77777777" w:rsidR="009F02B2" w:rsidRPr="00856F74" w:rsidRDefault="009F02B2" w:rsidP="00494344">
            <w:pPr>
              <w:spacing w:after="0"/>
              <w:jc w:val="right"/>
              <w:rPr>
                <w:rFonts w:eastAsia="Times New Roman" w:cs="Times New Roman"/>
                <w:color w:val="000000"/>
                <w:sz w:val="20"/>
                <w:szCs w:val="20"/>
              </w:rPr>
            </w:pPr>
            <w:r w:rsidRPr="00856F74">
              <w:rPr>
                <w:rFonts w:eastAsia="Times New Roman" w:cs="Times New Roman"/>
                <w:color w:val="000000"/>
                <w:sz w:val="20"/>
                <w:szCs w:val="20"/>
              </w:rPr>
              <w:t>2.6</w:t>
            </w:r>
          </w:p>
        </w:tc>
        <w:tc>
          <w:tcPr>
            <w:tcW w:w="810" w:type="dxa"/>
            <w:tcBorders>
              <w:top w:val="nil"/>
              <w:left w:val="nil"/>
              <w:bottom w:val="nil"/>
              <w:right w:val="nil"/>
            </w:tcBorders>
            <w:shd w:val="clear" w:color="auto" w:fill="auto"/>
            <w:noWrap/>
            <w:vAlign w:val="bottom"/>
            <w:hideMark/>
          </w:tcPr>
          <w:p w14:paraId="10D80CD9" w14:textId="77777777" w:rsidR="009F02B2" w:rsidRPr="00856F74" w:rsidRDefault="009F02B2" w:rsidP="00494344">
            <w:pPr>
              <w:spacing w:after="0"/>
              <w:jc w:val="right"/>
              <w:rPr>
                <w:rFonts w:eastAsia="Times New Roman" w:cs="Times New Roman"/>
                <w:color w:val="000000"/>
                <w:sz w:val="20"/>
                <w:szCs w:val="20"/>
              </w:rPr>
            </w:pPr>
            <w:r w:rsidRPr="00856F74">
              <w:rPr>
                <w:rFonts w:eastAsia="Times New Roman" w:cs="Times New Roman"/>
                <w:color w:val="000000"/>
                <w:sz w:val="20"/>
                <w:szCs w:val="20"/>
              </w:rPr>
              <w:t>2.5</w:t>
            </w:r>
          </w:p>
        </w:tc>
        <w:tc>
          <w:tcPr>
            <w:tcW w:w="810" w:type="dxa"/>
            <w:tcBorders>
              <w:top w:val="nil"/>
              <w:left w:val="nil"/>
              <w:bottom w:val="nil"/>
              <w:right w:val="nil"/>
            </w:tcBorders>
            <w:shd w:val="clear" w:color="auto" w:fill="auto"/>
            <w:noWrap/>
            <w:vAlign w:val="bottom"/>
            <w:hideMark/>
          </w:tcPr>
          <w:p w14:paraId="4B719D13" w14:textId="77777777" w:rsidR="009F02B2" w:rsidRPr="00856F74" w:rsidRDefault="009F02B2" w:rsidP="00494344">
            <w:pPr>
              <w:spacing w:after="0"/>
              <w:jc w:val="right"/>
              <w:rPr>
                <w:rFonts w:eastAsia="Times New Roman" w:cs="Times New Roman"/>
                <w:color w:val="000000"/>
                <w:sz w:val="20"/>
                <w:szCs w:val="20"/>
              </w:rPr>
            </w:pPr>
            <w:r w:rsidRPr="00856F74">
              <w:rPr>
                <w:rFonts w:eastAsia="Times New Roman" w:cs="Times New Roman"/>
                <w:color w:val="000000"/>
                <w:sz w:val="20"/>
                <w:szCs w:val="20"/>
              </w:rPr>
              <w:t>2.3</w:t>
            </w:r>
          </w:p>
        </w:tc>
        <w:tc>
          <w:tcPr>
            <w:tcW w:w="810" w:type="dxa"/>
            <w:tcBorders>
              <w:top w:val="nil"/>
              <w:left w:val="nil"/>
              <w:bottom w:val="nil"/>
              <w:right w:val="nil"/>
            </w:tcBorders>
            <w:shd w:val="clear" w:color="auto" w:fill="auto"/>
            <w:noWrap/>
            <w:vAlign w:val="bottom"/>
            <w:hideMark/>
          </w:tcPr>
          <w:p w14:paraId="60A3BD3D" w14:textId="77777777" w:rsidR="009F02B2" w:rsidRPr="00856F74" w:rsidRDefault="009F02B2" w:rsidP="00494344">
            <w:pPr>
              <w:spacing w:after="0"/>
              <w:jc w:val="right"/>
              <w:rPr>
                <w:rFonts w:eastAsia="Times New Roman" w:cs="Times New Roman"/>
                <w:color w:val="000000"/>
                <w:sz w:val="20"/>
                <w:szCs w:val="20"/>
              </w:rPr>
            </w:pPr>
            <w:r w:rsidRPr="00856F74">
              <w:rPr>
                <w:rFonts w:eastAsia="Times New Roman" w:cs="Times New Roman"/>
                <w:color w:val="000000"/>
                <w:sz w:val="20"/>
                <w:szCs w:val="20"/>
              </w:rPr>
              <w:t>2.7</w:t>
            </w:r>
          </w:p>
        </w:tc>
        <w:tc>
          <w:tcPr>
            <w:tcW w:w="990" w:type="dxa"/>
            <w:tcBorders>
              <w:top w:val="nil"/>
              <w:left w:val="nil"/>
              <w:bottom w:val="nil"/>
              <w:right w:val="single" w:sz="4" w:space="0" w:color="auto"/>
            </w:tcBorders>
            <w:shd w:val="clear" w:color="auto" w:fill="auto"/>
            <w:noWrap/>
            <w:vAlign w:val="bottom"/>
            <w:hideMark/>
          </w:tcPr>
          <w:p w14:paraId="049FB71D" w14:textId="77777777" w:rsidR="009F02B2" w:rsidRPr="00856F74" w:rsidRDefault="009F02B2" w:rsidP="00494344">
            <w:pPr>
              <w:spacing w:after="0"/>
              <w:jc w:val="right"/>
              <w:rPr>
                <w:rFonts w:eastAsia="Times New Roman" w:cs="Times New Roman"/>
                <w:color w:val="000000"/>
                <w:sz w:val="20"/>
                <w:szCs w:val="20"/>
              </w:rPr>
            </w:pPr>
            <w:r w:rsidRPr="00856F74">
              <w:rPr>
                <w:rFonts w:eastAsia="Times New Roman" w:cs="Times New Roman"/>
                <w:color w:val="000000"/>
                <w:sz w:val="20"/>
                <w:szCs w:val="20"/>
              </w:rPr>
              <w:t>2.7</w:t>
            </w:r>
          </w:p>
        </w:tc>
      </w:tr>
      <w:tr w:rsidR="009F02B2" w:rsidRPr="00856F74" w14:paraId="51347FC5" w14:textId="77777777" w:rsidTr="009F02B2">
        <w:trPr>
          <w:trHeight w:val="240"/>
        </w:trPr>
        <w:tc>
          <w:tcPr>
            <w:tcW w:w="413" w:type="dxa"/>
            <w:tcBorders>
              <w:top w:val="nil"/>
              <w:left w:val="single" w:sz="4" w:space="0" w:color="auto"/>
              <w:bottom w:val="nil"/>
              <w:right w:val="single" w:sz="4" w:space="0" w:color="auto"/>
            </w:tcBorders>
            <w:shd w:val="clear" w:color="auto" w:fill="auto"/>
            <w:noWrap/>
            <w:vAlign w:val="bottom"/>
            <w:hideMark/>
          </w:tcPr>
          <w:p w14:paraId="0B9C9A5F" w14:textId="77777777" w:rsidR="009F02B2" w:rsidRPr="00856F74" w:rsidRDefault="009F02B2" w:rsidP="00494344">
            <w:pPr>
              <w:spacing w:after="0"/>
              <w:rPr>
                <w:rFonts w:eastAsia="Times New Roman" w:cs="Times New Roman"/>
                <w:i/>
                <w:iCs/>
                <w:color w:val="000000"/>
                <w:sz w:val="20"/>
                <w:szCs w:val="20"/>
              </w:rPr>
            </w:pPr>
            <w:r>
              <w:rPr>
                <w:i/>
                <w:iCs/>
                <w:color w:val="000000"/>
                <w:sz w:val="20"/>
                <w:szCs w:val="20"/>
              </w:rPr>
              <w:t>B</w:t>
            </w:r>
            <w:r>
              <w:rPr>
                <w:i/>
                <w:iCs/>
                <w:color w:val="000000"/>
                <w:sz w:val="20"/>
                <w:szCs w:val="20"/>
                <w:vertAlign w:val="subscript"/>
              </w:rPr>
              <w:t>0</w:t>
            </w:r>
          </w:p>
        </w:tc>
        <w:tc>
          <w:tcPr>
            <w:tcW w:w="734" w:type="dxa"/>
            <w:tcBorders>
              <w:top w:val="nil"/>
              <w:left w:val="nil"/>
              <w:bottom w:val="nil"/>
              <w:right w:val="nil"/>
            </w:tcBorders>
            <w:shd w:val="clear" w:color="auto" w:fill="auto"/>
            <w:noWrap/>
            <w:vAlign w:val="bottom"/>
            <w:hideMark/>
          </w:tcPr>
          <w:p w14:paraId="09BC1AE0" w14:textId="77777777" w:rsidR="009F02B2" w:rsidRPr="00856F74" w:rsidRDefault="009F02B2" w:rsidP="00494344">
            <w:pPr>
              <w:spacing w:after="0"/>
              <w:jc w:val="right"/>
              <w:rPr>
                <w:rFonts w:eastAsia="Times New Roman" w:cs="Times New Roman"/>
                <w:color w:val="000000"/>
                <w:sz w:val="20"/>
                <w:szCs w:val="20"/>
              </w:rPr>
            </w:pPr>
            <w:r w:rsidRPr="00856F74">
              <w:rPr>
                <w:rFonts w:eastAsia="Times New Roman" w:cs="Times New Roman"/>
                <w:color w:val="000000"/>
                <w:sz w:val="20"/>
                <w:szCs w:val="20"/>
              </w:rPr>
              <w:t>4.3</w:t>
            </w:r>
          </w:p>
        </w:tc>
        <w:tc>
          <w:tcPr>
            <w:tcW w:w="734" w:type="dxa"/>
            <w:tcBorders>
              <w:top w:val="nil"/>
              <w:left w:val="nil"/>
              <w:bottom w:val="nil"/>
              <w:right w:val="nil"/>
            </w:tcBorders>
            <w:shd w:val="clear" w:color="auto" w:fill="auto"/>
            <w:noWrap/>
            <w:vAlign w:val="bottom"/>
            <w:hideMark/>
          </w:tcPr>
          <w:p w14:paraId="105FCA09" w14:textId="77777777" w:rsidR="009F02B2" w:rsidRPr="00856F74" w:rsidRDefault="009F02B2" w:rsidP="00494344">
            <w:pPr>
              <w:spacing w:after="0"/>
              <w:jc w:val="right"/>
              <w:rPr>
                <w:rFonts w:eastAsia="Times New Roman" w:cs="Times New Roman"/>
                <w:color w:val="000000"/>
                <w:sz w:val="20"/>
                <w:szCs w:val="20"/>
              </w:rPr>
            </w:pPr>
            <w:r w:rsidRPr="00856F74">
              <w:rPr>
                <w:rFonts w:eastAsia="Times New Roman" w:cs="Times New Roman"/>
                <w:color w:val="000000"/>
                <w:sz w:val="20"/>
                <w:szCs w:val="20"/>
              </w:rPr>
              <w:t>3.6</w:t>
            </w:r>
          </w:p>
        </w:tc>
        <w:tc>
          <w:tcPr>
            <w:tcW w:w="796" w:type="dxa"/>
            <w:tcBorders>
              <w:top w:val="nil"/>
              <w:left w:val="nil"/>
              <w:bottom w:val="nil"/>
              <w:right w:val="nil"/>
            </w:tcBorders>
            <w:shd w:val="clear" w:color="auto" w:fill="auto"/>
            <w:noWrap/>
            <w:vAlign w:val="bottom"/>
            <w:hideMark/>
          </w:tcPr>
          <w:p w14:paraId="45D679C2" w14:textId="77777777" w:rsidR="009F02B2" w:rsidRPr="00856F74" w:rsidRDefault="009F02B2" w:rsidP="00494344">
            <w:pPr>
              <w:spacing w:after="0"/>
              <w:jc w:val="right"/>
              <w:rPr>
                <w:rFonts w:eastAsia="Times New Roman" w:cs="Times New Roman"/>
                <w:color w:val="000000"/>
                <w:sz w:val="20"/>
                <w:szCs w:val="20"/>
              </w:rPr>
            </w:pPr>
            <w:r w:rsidRPr="00856F74">
              <w:rPr>
                <w:rFonts w:eastAsia="Times New Roman" w:cs="Times New Roman"/>
                <w:color w:val="000000"/>
                <w:sz w:val="20"/>
                <w:szCs w:val="20"/>
              </w:rPr>
              <w:t>-12.6</w:t>
            </w:r>
          </w:p>
        </w:tc>
        <w:tc>
          <w:tcPr>
            <w:tcW w:w="828" w:type="dxa"/>
            <w:tcBorders>
              <w:top w:val="nil"/>
              <w:left w:val="nil"/>
              <w:bottom w:val="nil"/>
              <w:right w:val="nil"/>
            </w:tcBorders>
            <w:shd w:val="clear" w:color="auto" w:fill="auto"/>
            <w:noWrap/>
            <w:vAlign w:val="bottom"/>
            <w:hideMark/>
          </w:tcPr>
          <w:p w14:paraId="5009F40C" w14:textId="77777777" w:rsidR="009F02B2" w:rsidRPr="00856F74" w:rsidRDefault="009F02B2" w:rsidP="00494344">
            <w:pPr>
              <w:spacing w:after="0"/>
              <w:jc w:val="right"/>
              <w:rPr>
                <w:rFonts w:eastAsia="Times New Roman" w:cs="Times New Roman"/>
                <w:color w:val="000000"/>
                <w:sz w:val="20"/>
                <w:szCs w:val="20"/>
              </w:rPr>
            </w:pPr>
            <w:r w:rsidRPr="00856F74">
              <w:rPr>
                <w:rFonts w:eastAsia="Times New Roman" w:cs="Times New Roman"/>
                <w:color w:val="000000"/>
                <w:sz w:val="20"/>
                <w:szCs w:val="20"/>
              </w:rPr>
              <w:t>-12.7</w:t>
            </w:r>
          </w:p>
        </w:tc>
        <w:tc>
          <w:tcPr>
            <w:tcW w:w="810" w:type="dxa"/>
            <w:tcBorders>
              <w:top w:val="nil"/>
              <w:left w:val="nil"/>
              <w:bottom w:val="nil"/>
              <w:right w:val="nil"/>
            </w:tcBorders>
            <w:shd w:val="clear" w:color="auto" w:fill="auto"/>
            <w:noWrap/>
            <w:vAlign w:val="bottom"/>
            <w:hideMark/>
          </w:tcPr>
          <w:p w14:paraId="28E451C5" w14:textId="77777777" w:rsidR="009F02B2" w:rsidRPr="00856F74" w:rsidRDefault="009F02B2" w:rsidP="00494344">
            <w:pPr>
              <w:spacing w:after="0"/>
              <w:jc w:val="right"/>
              <w:rPr>
                <w:rFonts w:eastAsia="Times New Roman" w:cs="Times New Roman"/>
                <w:color w:val="000000"/>
                <w:sz w:val="20"/>
                <w:szCs w:val="20"/>
              </w:rPr>
            </w:pPr>
            <w:r w:rsidRPr="00856F74">
              <w:rPr>
                <w:rFonts w:eastAsia="Times New Roman" w:cs="Times New Roman"/>
                <w:color w:val="000000"/>
                <w:sz w:val="20"/>
                <w:szCs w:val="20"/>
              </w:rPr>
              <w:t>-14.9</w:t>
            </w:r>
          </w:p>
        </w:tc>
        <w:tc>
          <w:tcPr>
            <w:tcW w:w="810" w:type="dxa"/>
            <w:tcBorders>
              <w:top w:val="nil"/>
              <w:left w:val="nil"/>
              <w:bottom w:val="nil"/>
              <w:right w:val="nil"/>
            </w:tcBorders>
            <w:shd w:val="clear" w:color="auto" w:fill="auto"/>
            <w:noWrap/>
            <w:vAlign w:val="bottom"/>
            <w:hideMark/>
          </w:tcPr>
          <w:p w14:paraId="5A21AB23" w14:textId="77777777" w:rsidR="009F02B2" w:rsidRPr="00856F74" w:rsidRDefault="009F02B2" w:rsidP="00494344">
            <w:pPr>
              <w:spacing w:after="0"/>
              <w:jc w:val="right"/>
              <w:rPr>
                <w:rFonts w:eastAsia="Times New Roman" w:cs="Times New Roman"/>
                <w:color w:val="000000"/>
                <w:sz w:val="20"/>
                <w:szCs w:val="20"/>
              </w:rPr>
            </w:pPr>
            <w:r w:rsidRPr="00856F74">
              <w:rPr>
                <w:rFonts w:eastAsia="Times New Roman" w:cs="Times New Roman"/>
                <w:color w:val="000000"/>
                <w:sz w:val="20"/>
                <w:szCs w:val="20"/>
              </w:rPr>
              <w:t>-9.6</w:t>
            </w:r>
          </w:p>
        </w:tc>
        <w:tc>
          <w:tcPr>
            <w:tcW w:w="810" w:type="dxa"/>
            <w:tcBorders>
              <w:top w:val="nil"/>
              <w:left w:val="nil"/>
              <w:bottom w:val="nil"/>
              <w:right w:val="nil"/>
            </w:tcBorders>
            <w:shd w:val="clear" w:color="auto" w:fill="auto"/>
            <w:noWrap/>
            <w:vAlign w:val="bottom"/>
            <w:hideMark/>
          </w:tcPr>
          <w:p w14:paraId="58AF3CDF" w14:textId="77777777" w:rsidR="009F02B2" w:rsidRPr="00856F74" w:rsidRDefault="009F02B2" w:rsidP="00494344">
            <w:pPr>
              <w:spacing w:after="0"/>
              <w:jc w:val="right"/>
              <w:rPr>
                <w:rFonts w:eastAsia="Times New Roman" w:cs="Times New Roman"/>
                <w:color w:val="000000"/>
                <w:sz w:val="20"/>
                <w:szCs w:val="20"/>
              </w:rPr>
            </w:pPr>
            <w:r w:rsidRPr="00856F74">
              <w:rPr>
                <w:rFonts w:eastAsia="Times New Roman" w:cs="Times New Roman"/>
                <w:color w:val="000000"/>
                <w:sz w:val="20"/>
                <w:szCs w:val="20"/>
              </w:rPr>
              <w:t>-15.0</w:t>
            </w:r>
          </w:p>
        </w:tc>
        <w:tc>
          <w:tcPr>
            <w:tcW w:w="810" w:type="dxa"/>
            <w:tcBorders>
              <w:top w:val="nil"/>
              <w:left w:val="nil"/>
              <w:bottom w:val="nil"/>
              <w:right w:val="nil"/>
            </w:tcBorders>
            <w:shd w:val="clear" w:color="auto" w:fill="auto"/>
            <w:noWrap/>
            <w:vAlign w:val="bottom"/>
            <w:hideMark/>
          </w:tcPr>
          <w:p w14:paraId="55BF2B13" w14:textId="77777777" w:rsidR="009F02B2" w:rsidRPr="00856F74" w:rsidRDefault="009F02B2" w:rsidP="00494344">
            <w:pPr>
              <w:spacing w:after="0"/>
              <w:jc w:val="right"/>
              <w:rPr>
                <w:rFonts w:eastAsia="Times New Roman" w:cs="Times New Roman"/>
                <w:color w:val="000000"/>
                <w:sz w:val="20"/>
                <w:szCs w:val="20"/>
              </w:rPr>
            </w:pPr>
            <w:r w:rsidRPr="00856F74">
              <w:rPr>
                <w:rFonts w:eastAsia="Times New Roman" w:cs="Times New Roman"/>
                <w:color w:val="000000"/>
                <w:sz w:val="20"/>
                <w:szCs w:val="20"/>
              </w:rPr>
              <w:t>-13.1</w:t>
            </w:r>
          </w:p>
        </w:tc>
        <w:tc>
          <w:tcPr>
            <w:tcW w:w="990" w:type="dxa"/>
            <w:tcBorders>
              <w:top w:val="nil"/>
              <w:left w:val="nil"/>
              <w:bottom w:val="nil"/>
              <w:right w:val="single" w:sz="4" w:space="0" w:color="auto"/>
            </w:tcBorders>
            <w:shd w:val="clear" w:color="auto" w:fill="auto"/>
            <w:noWrap/>
            <w:vAlign w:val="bottom"/>
            <w:hideMark/>
          </w:tcPr>
          <w:p w14:paraId="21E45F9B" w14:textId="77777777" w:rsidR="009F02B2" w:rsidRPr="00856F74" w:rsidRDefault="009F02B2" w:rsidP="00494344">
            <w:pPr>
              <w:spacing w:after="0"/>
              <w:jc w:val="right"/>
              <w:rPr>
                <w:rFonts w:eastAsia="Times New Roman" w:cs="Times New Roman"/>
                <w:color w:val="000000"/>
                <w:sz w:val="20"/>
                <w:szCs w:val="20"/>
              </w:rPr>
            </w:pPr>
            <w:r w:rsidRPr="00856F74">
              <w:rPr>
                <w:rFonts w:eastAsia="Times New Roman" w:cs="Times New Roman"/>
                <w:color w:val="000000"/>
                <w:sz w:val="20"/>
                <w:szCs w:val="20"/>
              </w:rPr>
              <w:t>-14.4</w:t>
            </w:r>
          </w:p>
        </w:tc>
      </w:tr>
      <w:tr w:rsidR="009F02B2" w:rsidRPr="00856F74" w14:paraId="689EDDD3" w14:textId="77777777" w:rsidTr="009F02B2">
        <w:trPr>
          <w:trHeight w:val="240"/>
        </w:trPr>
        <w:tc>
          <w:tcPr>
            <w:tcW w:w="413" w:type="dxa"/>
            <w:tcBorders>
              <w:top w:val="nil"/>
              <w:left w:val="single" w:sz="4" w:space="0" w:color="auto"/>
              <w:bottom w:val="nil"/>
              <w:right w:val="single" w:sz="4" w:space="0" w:color="auto"/>
            </w:tcBorders>
            <w:shd w:val="clear" w:color="auto" w:fill="auto"/>
            <w:noWrap/>
            <w:vAlign w:val="bottom"/>
            <w:hideMark/>
          </w:tcPr>
          <w:p w14:paraId="661686D3" w14:textId="77777777" w:rsidR="009F02B2" w:rsidRPr="00856F74" w:rsidRDefault="009F02B2" w:rsidP="00494344">
            <w:pPr>
              <w:spacing w:after="0"/>
              <w:rPr>
                <w:rFonts w:eastAsia="Times New Roman" w:cs="Times New Roman"/>
                <w:i/>
                <w:iCs/>
                <w:color w:val="000000"/>
                <w:sz w:val="20"/>
                <w:szCs w:val="20"/>
              </w:rPr>
            </w:pPr>
            <w:r>
              <w:rPr>
                <w:i/>
                <w:iCs/>
                <w:color w:val="000000"/>
                <w:sz w:val="20"/>
                <w:szCs w:val="20"/>
              </w:rPr>
              <w:t>B</w:t>
            </w:r>
            <w:r>
              <w:rPr>
                <w:i/>
                <w:iCs/>
                <w:color w:val="000000"/>
                <w:sz w:val="20"/>
                <w:szCs w:val="20"/>
                <w:vertAlign w:val="subscript"/>
              </w:rPr>
              <w:t>x</w:t>
            </w:r>
          </w:p>
        </w:tc>
        <w:tc>
          <w:tcPr>
            <w:tcW w:w="734" w:type="dxa"/>
            <w:tcBorders>
              <w:top w:val="nil"/>
              <w:left w:val="nil"/>
              <w:bottom w:val="nil"/>
              <w:right w:val="nil"/>
            </w:tcBorders>
            <w:shd w:val="clear" w:color="auto" w:fill="auto"/>
            <w:noWrap/>
            <w:vAlign w:val="bottom"/>
            <w:hideMark/>
          </w:tcPr>
          <w:p w14:paraId="22387AC5" w14:textId="77777777" w:rsidR="009F02B2" w:rsidRPr="00856F74" w:rsidRDefault="009F02B2" w:rsidP="00494344">
            <w:pPr>
              <w:spacing w:after="0"/>
              <w:jc w:val="right"/>
              <w:rPr>
                <w:rFonts w:eastAsia="Times New Roman" w:cs="Times New Roman"/>
                <w:color w:val="000000"/>
                <w:sz w:val="20"/>
                <w:szCs w:val="20"/>
              </w:rPr>
            </w:pPr>
            <w:r w:rsidRPr="00856F74">
              <w:rPr>
                <w:rFonts w:eastAsia="Times New Roman" w:cs="Times New Roman"/>
                <w:color w:val="000000"/>
                <w:sz w:val="20"/>
                <w:szCs w:val="20"/>
              </w:rPr>
              <w:t>-7.5</w:t>
            </w:r>
          </w:p>
        </w:tc>
        <w:tc>
          <w:tcPr>
            <w:tcW w:w="734" w:type="dxa"/>
            <w:tcBorders>
              <w:top w:val="nil"/>
              <w:left w:val="nil"/>
              <w:bottom w:val="nil"/>
              <w:right w:val="nil"/>
            </w:tcBorders>
            <w:shd w:val="clear" w:color="auto" w:fill="auto"/>
            <w:noWrap/>
            <w:vAlign w:val="bottom"/>
            <w:hideMark/>
          </w:tcPr>
          <w:p w14:paraId="6BCA8D83" w14:textId="77777777" w:rsidR="009F02B2" w:rsidRPr="00856F74" w:rsidRDefault="009F02B2" w:rsidP="00494344">
            <w:pPr>
              <w:spacing w:after="0"/>
              <w:jc w:val="right"/>
              <w:rPr>
                <w:rFonts w:eastAsia="Times New Roman" w:cs="Times New Roman"/>
                <w:color w:val="000000"/>
                <w:sz w:val="20"/>
                <w:szCs w:val="20"/>
              </w:rPr>
            </w:pPr>
            <w:r w:rsidRPr="00856F74">
              <w:rPr>
                <w:rFonts w:eastAsia="Times New Roman" w:cs="Times New Roman"/>
                <w:color w:val="000000"/>
                <w:sz w:val="20"/>
                <w:szCs w:val="20"/>
              </w:rPr>
              <w:t>-8.2</w:t>
            </w:r>
          </w:p>
        </w:tc>
        <w:tc>
          <w:tcPr>
            <w:tcW w:w="796" w:type="dxa"/>
            <w:tcBorders>
              <w:top w:val="nil"/>
              <w:left w:val="nil"/>
              <w:bottom w:val="nil"/>
              <w:right w:val="nil"/>
            </w:tcBorders>
            <w:shd w:val="clear" w:color="auto" w:fill="auto"/>
            <w:noWrap/>
            <w:vAlign w:val="bottom"/>
            <w:hideMark/>
          </w:tcPr>
          <w:p w14:paraId="54A3D266" w14:textId="77777777" w:rsidR="009F02B2" w:rsidRPr="00856F74" w:rsidRDefault="009F02B2" w:rsidP="00494344">
            <w:pPr>
              <w:spacing w:after="0"/>
              <w:jc w:val="right"/>
              <w:rPr>
                <w:rFonts w:eastAsia="Times New Roman" w:cs="Times New Roman"/>
                <w:color w:val="000000"/>
                <w:sz w:val="20"/>
                <w:szCs w:val="20"/>
              </w:rPr>
            </w:pPr>
            <w:r w:rsidRPr="00856F74">
              <w:rPr>
                <w:rFonts w:eastAsia="Times New Roman" w:cs="Times New Roman"/>
                <w:color w:val="000000"/>
                <w:sz w:val="20"/>
                <w:szCs w:val="20"/>
              </w:rPr>
              <w:t>-10.0</w:t>
            </w:r>
          </w:p>
        </w:tc>
        <w:tc>
          <w:tcPr>
            <w:tcW w:w="828" w:type="dxa"/>
            <w:tcBorders>
              <w:top w:val="nil"/>
              <w:left w:val="nil"/>
              <w:bottom w:val="nil"/>
              <w:right w:val="nil"/>
            </w:tcBorders>
            <w:shd w:val="clear" w:color="auto" w:fill="auto"/>
            <w:noWrap/>
            <w:vAlign w:val="bottom"/>
            <w:hideMark/>
          </w:tcPr>
          <w:p w14:paraId="2BCB7DFB" w14:textId="77777777" w:rsidR="009F02B2" w:rsidRPr="00856F74" w:rsidRDefault="009F02B2" w:rsidP="00494344">
            <w:pPr>
              <w:spacing w:after="0"/>
              <w:jc w:val="right"/>
              <w:rPr>
                <w:rFonts w:eastAsia="Times New Roman" w:cs="Times New Roman"/>
                <w:color w:val="000000"/>
                <w:sz w:val="20"/>
                <w:szCs w:val="20"/>
              </w:rPr>
            </w:pPr>
            <w:r w:rsidRPr="00856F74">
              <w:rPr>
                <w:rFonts w:eastAsia="Times New Roman" w:cs="Times New Roman"/>
                <w:color w:val="000000"/>
                <w:sz w:val="20"/>
                <w:szCs w:val="20"/>
              </w:rPr>
              <w:t>-6.1</w:t>
            </w:r>
          </w:p>
        </w:tc>
        <w:tc>
          <w:tcPr>
            <w:tcW w:w="810" w:type="dxa"/>
            <w:tcBorders>
              <w:top w:val="nil"/>
              <w:left w:val="nil"/>
              <w:bottom w:val="nil"/>
              <w:right w:val="nil"/>
            </w:tcBorders>
            <w:shd w:val="clear" w:color="auto" w:fill="auto"/>
            <w:noWrap/>
            <w:vAlign w:val="bottom"/>
            <w:hideMark/>
          </w:tcPr>
          <w:p w14:paraId="38ACC161" w14:textId="77777777" w:rsidR="009F02B2" w:rsidRPr="00856F74" w:rsidRDefault="009F02B2" w:rsidP="00494344">
            <w:pPr>
              <w:spacing w:after="0"/>
              <w:jc w:val="right"/>
              <w:rPr>
                <w:rFonts w:eastAsia="Times New Roman" w:cs="Times New Roman"/>
                <w:color w:val="000000"/>
                <w:sz w:val="20"/>
                <w:szCs w:val="20"/>
              </w:rPr>
            </w:pPr>
            <w:r w:rsidRPr="00856F74">
              <w:rPr>
                <w:rFonts w:eastAsia="Times New Roman" w:cs="Times New Roman"/>
                <w:color w:val="000000"/>
                <w:sz w:val="20"/>
                <w:szCs w:val="20"/>
              </w:rPr>
              <w:t>-8.5</w:t>
            </w:r>
          </w:p>
        </w:tc>
        <w:tc>
          <w:tcPr>
            <w:tcW w:w="810" w:type="dxa"/>
            <w:tcBorders>
              <w:top w:val="nil"/>
              <w:left w:val="nil"/>
              <w:bottom w:val="nil"/>
              <w:right w:val="nil"/>
            </w:tcBorders>
            <w:shd w:val="clear" w:color="auto" w:fill="auto"/>
            <w:noWrap/>
            <w:vAlign w:val="bottom"/>
            <w:hideMark/>
          </w:tcPr>
          <w:p w14:paraId="56836CBF" w14:textId="77777777" w:rsidR="009F02B2" w:rsidRPr="00856F74" w:rsidRDefault="009F02B2" w:rsidP="00494344">
            <w:pPr>
              <w:spacing w:after="0"/>
              <w:jc w:val="right"/>
              <w:rPr>
                <w:rFonts w:eastAsia="Times New Roman" w:cs="Times New Roman"/>
                <w:color w:val="000000"/>
                <w:sz w:val="20"/>
                <w:szCs w:val="20"/>
              </w:rPr>
            </w:pPr>
            <w:r w:rsidRPr="00856F74">
              <w:rPr>
                <w:rFonts w:eastAsia="Times New Roman" w:cs="Times New Roman"/>
                <w:color w:val="000000"/>
                <w:sz w:val="20"/>
                <w:szCs w:val="20"/>
              </w:rPr>
              <w:t>9.7</w:t>
            </w:r>
          </w:p>
        </w:tc>
        <w:tc>
          <w:tcPr>
            <w:tcW w:w="810" w:type="dxa"/>
            <w:tcBorders>
              <w:top w:val="nil"/>
              <w:left w:val="nil"/>
              <w:bottom w:val="nil"/>
              <w:right w:val="nil"/>
            </w:tcBorders>
            <w:shd w:val="clear" w:color="auto" w:fill="auto"/>
            <w:noWrap/>
            <w:vAlign w:val="bottom"/>
            <w:hideMark/>
          </w:tcPr>
          <w:p w14:paraId="0AEFB24F" w14:textId="77777777" w:rsidR="009F02B2" w:rsidRPr="00856F74" w:rsidRDefault="009F02B2" w:rsidP="00494344">
            <w:pPr>
              <w:spacing w:after="0"/>
              <w:jc w:val="right"/>
              <w:rPr>
                <w:rFonts w:eastAsia="Times New Roman" w:cs="Times New Roman"/>
                <w:color w:val="000000"/>
                <w:sz w:val="20"/>
                <w:szCs w:val="20"/>
              </w:rPr>
            </w:pPr>
            <w:r w:rsidRPr="00856F74">
              <w:rPr>
                <w:rFonts w:eastAsia="Times New Roman" w:cs="Times New Roman"/>
                <w:color w:val="000000"/>
                <w:sz w:val="20"/>
                <w:szCs w:val="20"/>
              </w:rPr>
              <w:t>-1.9</w:t>
            </w:r>
          </w:p>
        </w:tc>
        <w:tc>
          <w:tcPr>
            <w:tcW w:w="810" w:type="dxa"/>
            <w:tcBorders>
              <w:top w:val="nil"/>
              <w:left w:val="nil"/>
              <w:bottom w:val="nil"/>
              <w:right w:val="nil"/>
            </w:tcBorders>
            <w:shd w:val="clear" w:color="auto" w:fill="auto"/>
            <w:noWrap/>
            <w:vAlign w:val="bottom"/>
            <w:hideMark/>
          </w:tcPr>
          <w:p w14:paraId="289828CA" w14:textId="77777777" w:rsidR="009F02B2" w:rsidRPr="00856F74" w:rsidRDefault="009F02B2" w:rsidP="00494344">
            <w:pPr>
              <w:spacing w:after="0"/>
              <w:jc w:val="right"/>
              <w:rPr>
                <w:rFonts w:eastAsia="Times New Roman" w:cs="Times New Roman"/>
                <w:color w:val="000000"/>
                <w:sz w:val="20"/>
                <w:szCs w:val="20"/>
              </w:rPr>
            </w:pPr>
            <w:r w:rsidRPr="00856F74">
              <w:rPr>
                <w:rFonts w:eastAsia="Times New Roman" w:cs="Times New Roman"/>
                <w:color w:val="000000"/>
                <w:sz w:val="20"/>
                <w:szCs w:val="20"/>
              </w:rPr>
              <w:t>-0.8</w:t>
            </w:r>
          </w:p>
        </w:tc>
        <w:tc>
          <w:tcPr>
            <w:tcW w:w="990" w:type="dxa"/>
            <w:tcBorders>
              <w:top w:val="nil"/>
              <w:left w:val="nil"/>
              <w:bottom w:val="nil"/>
              <w:right w:val="single" w:sz="4" w:space="0" w:color="auto"/>
            </w:tcBorders>
            <w:shd w:val="clear" w:color="auto" w:fill="auto"/>
            <w:noWrap/>
            <w:vAlign w:val="bottom"/>
            <w:hideMark/>
          </w:tcPr>
          <w:p w14:paraId="706187AD" w14:textId="77777777" w:rsidR="009F02B2" w:rsidRPr="00856F74" w:rsidRDefault="009F02B2" w:rsidP="00494344">
            <w:pPr>
              <w:spacing w:after="0"/>
              <w:jc w:val="right"/>
              <w:rPr>
                <w:rFonts w:eastAsia="Times New Roman" w:cs="Times New Roman"/>
                <w:color w:val="000000"/>
                <w:sz w:val="20"/>
                <w:szCs w:val="20"/>
              </w:rPr>
            </w:pPr>
            <w:r w:rsidRPr="00856F74">
              <w:rPr>
                <w:rFonts w:eastAsia="Times New Roman" w:cs="Times New Roman"/>
                <w:color w:val="000000"/>
                <w:sz w:val="20"/>
                <w:szCs w:val="20"/>
              </w:rPr>
              <w:t>-3.1</w:t>
            </w:r>
          </w:p>
        </w:tc>
      </w:tr>
      <w:tr w:rsidR="009F02B2" w:rsidRPr="00856F74" w14:paraId="2B0C2E54" w14:textId="77777777" w:rsidTr="009F02B2">
        <w:trPr>
          <w:trHeight w:val="240"/>
        </w:trPr>
        <w:tc>
          <w:tcPr>
            <w:tcW w:w="413" w:type="dxa"/>
            <w:tcBorders>
              <w:top w:val="nil"/>
              <w:left w:val="single" w:sz="4" w:space="0" w:color="auto"/>
              <w:bottom w:val="nil"/>
              <w:right w:val="single" w:sz="4" w:space="0" w:color="auto"/>
            </w:tcBorders>
            <w:shd w:val="clear" w:color="auto" w:fill="auto"/>
            <w:noWrap/>
            <w:vAlign w:val="bottom"/>
            <w:hideMark/>
          </w:tcPr>
          <w:p w14:paraId="31B0C9BC" w14:textId="77777777" w:rsidR="009F02B2" w:rsidRPr="00856F74" w:rsidRDefault="009F02B2" w:rsidP="00494344">
            <w:pPr>
              <w:spacing w:after="0"/>
              <w:rPr>
                <w:rFonts w:eastAsia="Times New Roman" w:cs="Times New Roman"/>
                <w:i/>
                <w:iCs/>
                <w:color w:val="000000"/>
                <w:sz w:val="20"/>
                <w:szCs w:val="20"/>
              </w:rPr>
            </w:pPr>
            <w:r>
              <w:rPr>
                <w:i/>
                <w:iCs/>
                <w:color w:val="000000"/>
                <w:sz w:val="20"/>
                <w:szCs w:val="20"/>
              </w:rPr>
              <w:t>B</w:t>
            </w:r>
            <w:r>
              <w:rPr>
                <w:i/>
                <w:iCs/>
                <w:color w:val="000000"/>
                <w:sz w:val="20"/>
                <w:szCs w:val="20"/>
                <w:vertAlign w:val="subscript"/>
              </w:rPr>
              <w:t>y</w:t>
            </w:r>
          </w:p>
        </w:tc>
        <w:tc>
          <w:tcPr>
            <w:tcW w:w="734" w:type="dxa"/>
            <w:tcBorders>
              <w:top w:val="nil"/>
              <w:left w:val="nil"/>
              <w:bottom w:val="nil"/>
              <w:right w:val="nil"/>
            </w:tcBorders>
            <w:shd w:val="clear" w:color="auto" w:fill="auto"/>
            <w:noWrap/>
            <w:vAlign w:val="bottom"/>
            <w:hideMark/>
          </w:tcPr>
          <w:p w14:paraId="49AC5E5C" w14:textId="77777777" w:rsidR="009F02B2" w:rsidRPr="00856F74" w:rsidRDefault="009F02B2" w:rsidP="00494344">
            <w:pPr>
              <w:spacing w:after="0"/>
              <w:jc w:val="right"/>
              <w:rPr>
                <w:rFonts w:eastAsia="Times New Roman" w:cs="Times New Roman"/>
                <w:color w:val="000000"/>
                <w:sz w:val="20"/>
                <w:szCs w:val="20"/>
              </w:rPr>
            </w:pPr>
            <w:r w:rsidRPr="00856F74">
              <w:rPr>
                <w:rFonts w:eastAsia="Times New Roman" w:cs="Times New Roman"/>
                <w:color w:val="000000"/>
                <w:sz w:val="20"/>
                <w:szCs w:val="20"/>
              </w:rPr>
              <w:t>-6.4</w:t>
            </w:r>
          </w:p>
        </w:tc>
        <w:tc>
          <w:tcPr>
            <w:tcW w:w="734" w:type="dxa"/>
            <w:tcBorders>
              <w:top w:val="nil"/>
              <w:left w:val="nil"/>
              <w:bottom w:val="nil"/>
              <w:right w:val="nil"/>
            </w:tcBorders>
            <w:shd w:val="clear" w:color="auto" w:fill="auto"/>
            <w:noWrap/>
            <w:vAlign w:val="bottom"/>
            <w:hideMark/>
          </w:tcPr>
          <w:p w14:paraId="74ACDE8A" w14:textId="77777777" w:rsidR="009F02B2" w:rsidRPr="00856F74" w:rsidRDefault="009F02B2" w:rsidP="00494344">
            <w:pPr>
              <w:spacing w:after="0"/>
              <w:jc w:val="right"/>
              <w:rPr>
                <w:rFonts w:eastAsia="Times New Roman" w:cs="Times New Roman"/>
                <w:color w:val="000000"/>
                <w:sz w:val="20"/>
                <w:szCs w:val="20"/>
              </w:rPr>
            </w:pPr>
            <w:r w:rsidRPr="00856F74">
              <w:rPr>
                <w:rFonts w:eastAsia="Times New Roman" w:cs="Times New Roman"/>
                <w:color w:val="000000"/>
                <w:sz w:val="20"/>
                <w:szCs w:val="20"/>
              </w:rPr>
              <w:t>2.9</w:t>
            </w:r>
          </w:p>
        </w:tc>
        <w:tc>
          <w:tcPr>
            <w:tcW w:w="796" w:type="dxa"/>
            <w:tcBorders>
              <w:top w:val="nil"/>
              <w:left w:val="nil"/>
              <w:bottom w:val="nil"/>
              <w:right w:val="nil"/>
            </w:tcBorders>
            <w:shd w:val="clear" w:color="auto" w:fill="auto"/>
            <w:noWrap/>
            <w:vAlign w:val="bottom"/>
            <w:hideMark/>
          </w:tcPr>
          <w:p w14:paraId="26E23C49" w14:textId="77777777" w:rsidR="009F02B2" w:rsidRPr="00856F74" w:rsidRDefault="009F02B2" w:rsidP="00494344">
            <w:pPr>
              <w:spacing w:after="0"/>
              <w:jc w:val="right"/>
              <w:rPr>
                <w:rFonts w:eastAsia="Times New Roman" w:cs="Times New Roman"/>
                <w:color w:val="000000"/>
                <w:sz w:val="20"/>
                <w:szCs w:val="20"/>
              </w:rPr>
            </w:pPr>
            <w:r w:rsidRPr="00856F74">
              <w:rPr>
                <w:rFonts w:eastAsia="Times New Roman" w:cs="Times New Roman"/>
                <w:color w:val="000000"/>
                <w:sz w:val="20"/>
                <w:szCs w:val="20"/>
              </w:rPr>
              <w:t>0.1</w:t>
            </w:r>
          </w:p>
        </w:tc>
        <w:tc>
          <w:tcPr>
            <w:tcW w:w="828" w:type="dxa"/>
            <w:tcBorders>
              <w:top w:val="nil"/>
              <w:left w:val="nil"/>
              <w:bottom w:val="nil"/>
              <w:right w:val="nil"/>
            </w:tcBorders>
            <w:shd w:val="clear" w:color="auto" w:fill="auto"/>
            <w:noWrap/>
            <w:vAlign w:val="bottom"/>
            <w:hideMark/>
          </w:tcPr>
          <w:p w14:paraId="502F8294" w14:textId="77777777" w:rsidR="009F02B2" w:rsidRPr="00856F74" w:rsidRDefault="009F02B2" w:rsidP="00494344">
            <w:pPr>
              <w:spacing w:after="0"/>
              <w:jc w:val="right"/>
              <w:rPr>
                <w:rFonts w:eastAsia="Times New Roman" w:cs="Times New Roman"/>
                <w:color w:val="000000"/>
                <w:sz w:val="20"/>
                <w:szCs w:val="20"/>
              </w:rPr>
            </w:pPr>
            <w:r w:rsidRPr="00856F74">
              <w:rPr>
                <w:rFonts w:eastAsia="Times New Roman" w:cs="Times New Roman"/>
                <w:color w:val="000000"/>
                <w:sz w:val="20"/>
                <w:szCs w:val="20"/>
              </w:rPr>
              <w:t>-8.4</w:t>
            </w:r>
          </w:p>
        </w:tc>
        <w:tc>
          <w:tcPr>
            <w:tcW w:w="810" w:type="dxa"/>
            <w:tcBorders>
              <w:top w:val="nil"/>
              <w:left w:val="nil"/>
              <w:bottom w:val="nil"/>
              <w:right w:val="nil"/>
            </w:tcBorders>
            <w:shd w:val="clear" w:color="auto" w:fill="auto"/>
            <w:noWrap/>
            <w:vAlign w:val="bottom"/>
            <w:hideMark/>
          </w:tcPr>
          <w:p w14:paraId="49B13B3C" w14:textId="77777777" w:rsidR="009F02B2" w:rsidRPr="00856F74" w:rsidRDefault="009F02B2" w:rsidP="00494344">
            <w:pPr>
              <w:spacing w:after="0"/>
              <w:jc w:val="right"/>
              <w:rPr>
                <w:rFonts w:eastAsia="Times New Roman" w:cs="Times New Roman"/>
                <w:color w:val="000000"/>
                <w:sz w:val="20"/>
                <w:szCs w:val="20"/>
              </w:rPr>
            </w:pPr>
            <w:r w:rsidRPr="00856F74">
              <w:rPr>
                <w:rFonts w:eastAsia="Times New Roman" w:cs="Times New Roman"/>
                <w:color w:val="000000"/>
                <w:sz w:val="20"/>
                <w:szCs w:val="20"/>
              </w:rPr>
              <w:t>-5.6</w:t>
            </w:r>
          </w:p>
        </w:tc>
        <w:tc>
          <w:tcPr>
            <w:tcW w:w="810" w:type="dxa"/>
            <w:tcBorders>
              <w:top w:val="nil"/>
              <w:left w:val="nil"/>
              <w:bottom w:val="nil"/>
              <w:right w:val="nil"/>
            </w:tcBorders>
            <w:shd w:val="clear" w:color="auto" w:fill="auto"/>
            <w:noWrap/>
            <w:vAlign w:val="bottom"/>
            <w:hideMark/>
          </w:tcPr>
          <w:p w14:paraId="2F3A53F9" w14:textId="77777777" w:rsidR="009F02B2" w:rsidRPr="00856F74" w:rsidRDefault="009F02B2" w:rsidP="00494344">
            <w:pPr>
              <w:spacing w:after="0"/>
              <w:jc w:val="right"/>
              <w:rPr>
                <w:rFonts w:eastAsia="Times New Roman" w:cs="Times New Roman"/>
                <w:color w:val="000000"/>
                <w:sz w:val="20"/>
                <w:szCs w:val="20"/>
              </w:rPr>
            </w:pPr>
            <w:r w:rsidRPr="00856F74">
              <w:rPr>
                <w:rFonts w:eastAsia="Times New Roman" w:cs="Times New Roman"/>
                <w:color w:val="000000"/>
                <w:sz w:val="20"/>
                <w:szCs w:val="20"/>
              </w:rPr>
              <w:t>-10.0</w:t>
            </w:r>
          </w:p>
        </w:tc>
        <w:tc>
          <w:tcPr>
            <w:tcW w:w="810" w:type="dxa"/>
            <w:tcBorders>
              <w:top w:val="nil"/>
              <w:left w:val="nil"/>
              <w:bottom w:val="nil"/>
              <w:right w:val="nil"/>
            </w:tcBorders>
            <w:shd w:val="clear" w:color="auto" w:fill="auto"/>
            <w:noWrap/>
            <w:vAlign w:val="bottom"/>
            <w:hideMark/>
          </w:tcPr>
          <w:p w14:paraId="6BB455DD" w14:textId="77777777" w:rsidR="009F02B2" w:rsidRPr="00856F74" w:rsidRDefault="009F02B2" w:rsidP="00494344">
            <w:pPr>
              <w:spacing w:after="0"/>
              <w:jc w:val="right"/>
              <w:rPr>
                <w:rFonts w:eastAsia="Times New Roman" w:cs="Times New Roman"/>
                <w:color w:val="000000"/>
                <w:sz w:val="20"/>
                <w:szCs w:val="20"/>
              </w:rPr>
            </w:pPr>
            <w:r w:rsidRPr="00856F74">
              <w:rPr>
                <w:rFonts w:eastAsia="Times New Roman" w:cs="Times New Roman"/>
                <w:color w:val="000000"/>
                <w:sz w:val="20"/>
                <w:szCs w:val="20"/>
              </w:rPr>
              <w:t>-5.9</w:t>
            </w:r>
          </w:p>
        </w:tc>
        <w:tc>
          <w:tcPr>
            <w:tcW w:w="810" w:type="dxa"/>
            <w:tcBorders>
              <w:top w:val="nil"/>
              <w:left w:val="nil"/>
              <w:bottom w:val="nil"/>
              <w:right w:val="nil"/>
            </w:tcBorders>
            <w:shd w:val="clear" w:color="auto" w:fill="auto"/>
            <w:noWrap/>
            <w:vAlign w:val="bottom"/>
            <w:hideMark/>
          </w:tcPr>
          <w:p w14:paraId="004EFA66" w14:textId="77777777" w:rsidR="009F02B2" w:rsidRPr="00856F74" w:rsidRDefault="009F02B2" w:rsidP="00494344">
            <w:pPr>
              <w:spacing w:after="0"/>
              <w:jc w:val="right"/>
              <w:rPr>
                <w:rFonts w:eastAsia="Times New Roman" w:cs="Times New Roman"/>
                <w:color w:val="000000"/>
                <w:sz w:val="20"/>
                <w:szCs w:val="20"/>
              </w:rPr>
            </w:pPr>
            <w:r w:rsidRPr="00856F74">
              <w:rPr>
                <w:rFonts w:eastAsia="Times New Roman" w:cs="Times New Roman"/>
                <w:color w:val="000000"/>
                <w:sz w:val="20"/>
                <w:szCs w:val="20"/>
              </w:rPr>
              <w:t>5.4</w:t>
            </w:r>
          </w:p>
        </w:tc>
        <w:tc>
          <w:tcPr>
            <w:tcW w:w="990" w:type="dxa"/>
            <w:tcBorders>
              <w:top w:val="nil"/>
              <w:left w:val="nil"/>
              <w:bottom w:val="nil"/>
              <w:right w:val="single" w:sz="4" w:space="0" w:color="auto"/>
            </w:tcBorders>
            <w:shd w:val="clear" w:color="auto" w:fill="auto"/>
            <w:noWrap/>
            <w:vAlign w:val="bottom"/>
            <w:hideMark/>
          </w:tcPr>
          <w:p w14:paraId="70E8B8F3" w14:textId="77777777" w:rsidR="009F02B2" w:rsidRPr="00856F74" w:rsidRDefault="009F02B2" w:rsidP="00494344">
            <w:pPr>
              <w:spacing w:after="0"/>
              <w:jc w:val="right"/>
              <w:rPr>
                <w:rFonts w:eastAsia="Times New Roman" w:cs="Times New Roman"/>
                <w:color w:val="000000"/>
                <w:sz w:val="20"/>
                <w:szCs w:val="20"/>
              </w:rPr>
            </w:pPr>
            <w:r w:rsidRPr="00856F74">
              <w:rPr>
                <w:rFonts w:eastAsia="Times New Roman" w:cs="Times New Roman"/>
                <w:color w:val="000000"/>
                <w:sz w:val="20"/>
                <w:szCs w:val="20"/>
              </w:rPr>
              <w:t>-8.0</w:t>
            </w:r>
          </w:p>
        </w:tc>
      </w:tr>
      <w:tr w:rsidR="009F02B2" w:rsidRPr="00856F74" w14:paraId="58B952A1" w14:textId="77777777" w:rsidTr="009F02B2">
        <w:trPr>
          <w:trHeight w:val="240"/>
        </w:trPr>
        <w:tc>
          <w:tcPr>
            <w:tcW w:w="413" w:type="dxa"/>
            <w:tcBorders>
              <w:top w:val="nil"/>
              <w:left w:val="single" w:sz="4" w:space="0" w:color="auto"/>
              <w:bottom w:val="single" w:sz="4" w:space="0" w:color="auto"/>
              <w:right w:val="single" w:sz="4" w:space="0" w:color="auto"/>
            </w:tcBorders>
            <w:shd w:val="clear" w:color="auto" w:fill="auto"/>
            <w:noWrap/>
            <w:vAlign w:val="bottom"/>
            <w:hideMark/>
          </w:tcPr>
          <w:p w14:paraId="0D5A0B89" w14:textId="77777777" w:rsidR="009F02B2" w:rsidRPr="00856F74" w:rsidRDefault="009F02B2" w:rsidP="00494344">
            <w:pPr>
              <w:spacing w:after="0"/>
              <w:rPr>
                <w:rFonts w:eastAsia="Times New Roman" w:cs="Times New Roman"/>
                <w:i/>
                <w:iCs/>
                <w:color w:val="000000"/>
                <w:sz w:val="20"/>
                <w:szCs w:val="20"/>
              </w:rPr>
            </w:pPr>
            <w:r>
              <w:rPr>
                <w:i/>
                <w:iCs/>
                <w:color w:val="000000"/>
                <w:sz w:val="20"/>
                <w:szCs w:val="20"/>
              </w:rPr>
              <w:t>I</w:t>
            </w:r>
          </w:p>
        </w:tc>
        <w:tc>
          <w:tcPr>
            <w:tcW w:w="734" w:type="dxa"/>
            <w:tcBorders>
              <w:top w:val="nil"/>
              <w:left w:val="nil"/>
              <w:bottom w:val="single" w:sz="4" w:space="0" w:color="auto"/>
              <w:right w:val="nil"/>
            </w:tcBorders>
            <w:shd w:val="clear" w:color="auto" w:fill="auto"/>
            <w:noWrap/>
            <w:vAlign w:val="bottom"/>
            <w:hideMark/>
          </w:tcPr>
          <w:p w14:paraId="5BD4BABE" w14:textId="77777777" w:rsidR="009F02B2" w:rsidRPr="00856F74" w:rsidRDefault="009F02B2" w:rsidP="00494344">
            <w:pPr>
              <w:spacing w:after="0"/>
              <w:jc w:val="right"/>
              <w:rPr>
                <w:rFonts w:eastAsia="Times New Roman" w:cs="Times New Roman"/>
                <w:color w:val="000000"/>
                <w:sz w:val="20"/>
                <w:szCs w:val="20"/>
              </w:rPr>
            </w:pPr>
            <w:r w:rsidRPr="00856F74">
              <w:rPr>
                <w:rFonts w:eastAsia="Times New Roman" w:cs="Times New Roman"/>
                <w:color w:val="000000"/>
                <w:sz w:val="20"/>
                <w:szCs w:val="20"/>
              </w:rPr>
              <w:t>10.7</w:t>
            </w:r>
          </w:p>
        </w:tc>
        <w:tc>
          <w:tcPr>
            <w:tcW w:w="734" w:type="dxa"/>
            <w:tcBorders>
              <w:top w:val="nil"/>
              <w:left w:val="nil"/>
              <w:bottom w:val="single" w:sz="4" w:space="0" w:color="auto"/>
              <w:right w:val="nil"/>
            </w:tcBorders>
            <w:shd w:val="clear" w:color="auto" w:fill="auto"/>
            <w:noWrap/>
            <w:vAlign w:val="bottom"/>
            <w:hideMark/>
          </w:tcPr>
          <w:p w14:paraId="0B0CFFD7" w14:textId="77777777" w:rsidR="009F02B2" w:rsidRPr="00856F74" w:rsidRDefault="009F02B2" w:rsidP="00494344">
            <w:pPr>
              <w:spacing w:after="0"/>
              <w:jc w:val="right"/>
              <w:rPr>
                <w:rFonts w:eastAsia="Times New Roman" w:cs="Times New Roman"/>
                <w:color w:val="000000"/>
                <w:sz w:val="20"/>
                <w:szCs w:val="20"/>
              </w:rPr>
            </w:pPr>
            <w:r w:rsidRPr="00856F74">
              <w:rPr>
                <w:rFonts w:eastAsia="Times New Roman" w:cs="Times New Roman"/>
                <w:color w:val="000000"/>
                <w:sz w:val="20"/>
                <w:szCs w:val="20"/>
              </w:rPr>
              <w:t>10.9</w:t>
            </w:r>
          </w:p>
        </w:tc>
        <w:tc>
          <w:tcPr>
            <w:tcW w:w="796" w:type="dxa"/>
            <w:tcBorders>
              <w:top w:val="nil"/>
              <w:left w:val="nil"/>
              <w:bottom w:val="single" w:sz="4" w:space="0" w:color="auto"/>
              <w:right w:val="nil"/>
            </w:tcBorders>
            <w:shd w:val="clear" w:color="auto" w:fill="auto"/>
            <w:noWrap/>
            <w:vAlign w:val="bottom"/>
            <w:hideMark/>
          </w:tcPr>
          <w:p w14:paraId="0CBF9567" w14:textId="77777777" w:rsidR="009F02B2" w:rsidRPr="00856F74" w:rsidRDefault="009F02B2" w:rsidP="00494344">
            <w:pPr>
              <w:spacing w:after="0"/>
              <w:jc w:val="right"/>
              <w:rPr>
                <w:rFonts w:eastAsia="Times New Roman" w:cs="Times New Roman"/>
                <w:color w:val="000000"/>
                <w:sz w:val="20"/>
                <w:szCs w:val="20"/>
              </w:rPr>
            </w:pPr>
            <w:r w:rsidRPr="00856F74">
              <w:rPr>
                <w:rFonts w:eastAsia="Times New Roman" w:cs="Times New Roman"/>
                <w:color w:val="000000"/>
                <w:sz w:val="20"/>
                <w:szCs w:val="20"/>
              </w:rPr>
              <w:t>10.6</w:t>
            </w:r>
          </w:p>
        </w:tc>
        <w:tc>
          <w:tcPr>
            <w:tcW w:w="828" w:type="dxa"/>
            <w:tcBorders>
              <w:top w:val="nil"/>
              <w:left w:val="nil"/>
              <w:bottom w:val="single" w:sz="4" w:space="0" w:color="auto"/>
              <w:right w:val="nil"/>
            </w:tcBorders>
            <w:shd w:val="clear" w:color="auto" w:fill="auto"/>
            <w:noWrap/>
            <w:vAlign w:val="bottom"/>
            <w:hideMark/>
          </w:tcPr>
          <w:p w14:paraId="2CD35009" w14:textId="77777777" w:rsidR="009F02B2" w:rsidRPr="00856F74" w:rsidRDefault="009F02B2" w:rsidP="00494344">
            <w:pPr>
              <w:spacing w:after="0"/>
              <w:jc w:val="right"/>
              <w:rPr>
                <w:rFonts w:eastAsia="Times New Roman" w:cs="Times New Roman"/>
                <w:color w:val="000000"/>
                <w:sz w:val="20"/>
                <w:szCs w:val="20"/>
              </w:rPr>
            </w:pPr>
            <w:r w:rsidRPr="00856F74">
              <w:rPr>
                <w:rFonts w:eastAsia="Times New Roman" w:cs="Times New Roman"/>
                <w:color w:val="000000"/>
                <w:sz w:val="20"/>
                <w:szCs w:val="20"/>
              </w:rPr>
              <w:t>9.3</w:t>
            </w:r>
          </w:p>
        </w:tc>
        <w:tc>
          <w:tcPr>
            <w:tcW w:w="810" w:type="dxa"/>
            <w:tcBorders>
              <w:top w:val="nil"/>
              <w:left w:val="nil"/>
              <w:bottom w:val="single" w:sz="4" w:space="0" w:color="auto"/>
              <w:right w:val="nil"/>
            </w:tcBorders>
            <w:shd w:val="clear" w:color="auto" w:fill="auto"/>
            <w:noWrap/>
            <w:vAlign w:val="bottom"/>
            <w:hideMark/>
          </w:tcPr>
          <w:p w14:paraId="41B224EA" w14:textId="77777777" w:rsidR="009F02B2" w:rsidRPr="00856F74" w:rsidRDefault="009F02B2" w:rsidP="00494344">
            <w:pPr>
              <w:spacing w:after="0"/>
              <w:jc w:val="right"/>
              <w:rPr>
                <w:rFonts w:eastAsia="Times New Roman" w:cs="Times New Roman"/>
                <w:color w:val="000000"/>
                <w:sz w:val="20"/>
                <w:szCs w:val="20"/>
              </w:rPr>
            </w:pPr>
            <w:r w:rsidRPr="00856F74">
              <w:rPr>
                <w:rFonts w:eastAsia="Times New Roman" w:cs="Times New Roman"/>
                <w:color w:val="000000"/>
                <w:sz w:val="20"/>
                <w:szCs w:val="20"/>
              </w:rPr>
              <w:t>9.4</w:t>
            </w:r>
          </w:p>
        </w:tc>
        <w:tc>
          <w:tcPr>
            <w:tcW w:w="810" w:type="dxa"/>
            <w:tcBorders>
              <w:top w:val="nil"/>
              <w:left w:val="nil"/>
              <w:bottom w:val="single" w:sz="4" w:space="0" w:color="auto"/>
              <w:right w:val="nil"/>
            </w:tcBorders>
            <w:shd w:val="clear" w:color="auto" w:fill="auto"/>
            <w:noWrap/>
            <w:vAlign w:val="bottom"/>
            <w:hideMark/>
          </w:tcPr>
          <w:p w14:paraId="6A3EEEF6" w14:textId="77777777" w:rsidR="009F02B2" w:rsidRPr="00856F74" w:rsidRDefault="009F02B2" w:rsidP="00494344">
            <w:pPr>
              <w:spacing w:after="0"/>
              <w:jc w:val="right"/>
              <w:rPr>
                <w:rFonts w:eastAsia="Times New Roman" w:cs="Times New Roman"/>
                <w:color w:val="000000"/>
                <w:sz w:val="20"/>
                <w:szCs w:val="20"/>
              </w:rPr>
            </w:pPr>
            <w:r w:rsidRPr="00856F74">
              <w:rPr>
                <w:rFonts w:eastAsia="Times New Roman" w:cs="Times New Roman"/>
                <w:color w:val="000000"/>
                <w:sz w:val="20"/>
                <w:szCs w:val="20"/>
              </w:rPr>
              <w:t>10.4</w:t>
            </w:r>
          </w:p>
        </w:tc>
        <w:tc>
          <w:tcPr>
            <w:tcW w:w="810" w:type="dxa"/>
            <w:tcBorders>
              <w:top w:val="nil"/>
              <w:left w:val="nil"/>
              <w:bottom w:val="single" w:sz="4" w:space="0" w:color="auto"/>
              <w:right w:val="nil"/>
            </w:tcBorders>
            <w:shd w:val="clear" w:color="auto" w:fill="auto"/>
            <w:noWrap/>
            <w:vAlign w:val="bottom"/>
            <w:hideMark/>
          </w:tcPr>
          <w:p w14:paraId="0B6237ED" w14:textId="77777777" w:rsidR="009F02B2" w:rsidRPr="00856F74" w:rsidRDefault="009F02B2" w:rsidP="00494344">
            <w:pPr>
              <w:spacing w:after="0"/>
              <w:jc w:val="right"/>
              <w:rPr>
                <w:rFonts w:eastAsia="Times New Roman" w:cs="Times New Roman"/>
                <w:color w:val="000000"/>
                <w:sz w:val="20"/>
                <w:szCs w:val="20"/>
              </w:rPr>
            </w:pPr>
            <w:r w:rsidRPr="00856F74">
              <w:rPr>
                <w:rFonts w:eastAsia="Times New Roman" w:cs="Times New Roman"/>
                <w:color w:val="000000"/>
                <w:sz w:val="20"/>
                <w:szCs w:val="20"/>
              </w:rPr>
              <w:t>9.1</w:t>
            </w:r>
          </w:p>
        </w:tc>
        <w:tc>
          <w:tcPr>
            <w:tcW w:w="810" w:type="dxa"/>
            <w:tcBorders>
              <w:top w:val="nil"/>
              <w:left w:val="nil"/>
              <w:bottom w:val="single" w:sz="4" w:space="0" w:color="auto"/>
              <w:right w:val="nil"/>
            </w:tcBorders>
            <w:shd w:val="clear" w:color="auto" w:fill="auto"/>
            <w:noWrap/>
            <w:vAlign w:val="bottom"/>
            <w:hideMark/>
          </w:tcPr>
          <w:p w14:paraId="5208296E" w14:textId="77777777" w:rsidR="009F02B2" w:rsidRPr="00856F74" w:rsidRDefault="009F02B2" w:rsidP="00494344">
            <w:pPr>
              <w:spacing w:after="0"/>
              <w:jc w:val="right"/>
              <w:rPr>
                <w:rFonts w:eastAsia="Times New Roman" w:cs="Times New Roman"/>
                <w:color w:val="000000"/>
                <w:sz w:val="20"/>
                <w:szCs w:val="20"/>
              </w:rPr>
            </w:pPr>
            <w:r w:rsidRPr="00856F74">
              <w:rPr>
                <w:rFonts w:eastAsia="Times New Roman" w:cs="Times New Roman"/>
                <w:color w:val="000000"/>
                <w:sz w:val="20"/>
                <w:szCs w:val="20"/>
              </w:rPr>
              <w:t>10.9</w:t>
            </w:r>
          </w:p>
        </w:tc>
        <w:tc>
          <w:tcPr>
            <w:tcW w:w="990" w:type="dxa"/>
            <w:tcBorders>
              <w:top w:val="nil"/>
              <w:left w:val="nil"/>
              <w:bottom w:val="single" w:sz="4" w:space="0" w:color="auto"/>
              <w:right w:val="single" w:sz="4" w:space="0" w:color="auto"/>
            </w:tcBorders>
            <w:shd w:val="clear" w:color="auto" w:fill="auto"/>
            <w:noWrap/>
            <w:vAlign w:val="bottom"/>
            <w:hideMark/>
          </w:tcPr>
          <w:p w14:paraId="1E2A52DB" w14:textId="77777777" w:rsidR="009F02B2" w:rsidRPr="00856F74" w:rsidRDefault="009F02B2" w:rsidP="00494344">
            <w:pPr>
              <w:keepNext/>
              <w:spacing w:after="0"/>
              <w:jc w:val="right"/>
              <w:rPr>
                <w:rFonts w:eastAsia="Times New Roman" w:cs="Times New Roman"/>
                <w:color w:val="000000"/>
                <w:sz w:val="20"/>
                <w:szCs w:val="20"/>
              </w:rPr>
            </w:pPr>
            <w:r w:rsidRPr="00856F74">
              <w:rPr>
                <w:rFonts w:eastAsia="Times New Roman" w:cs="Times New Roman"/>
                <w:color w:val="000000"/>
                <w:sz w:val="20"/>
                <w:szCs w:val="20"/>
              </w:rPr>
              <w:t>10.8</w:t>
            </w:r>
          </w:p>
        </w:tc>
      </w:tr>
    </w:tbl>
    <w:p w14:paraId="50D9030F" w14:textId="128A1671" w:rsidR="00E854E2" w:rsidRPr="00FC5499" w:rsidRDefault="00FC5499" w:rsidP="00FC5499">
      <w:pPr>
        <w:pStyle w:val="Caption"/>
      </w:pPr>
      <w:r>
        <w:t xml:space="preserve">Table </w:t>
      </w:r>
      <w:r>
        <w:fldChar w:fldCharType="begin"/>
      </w:r>
      <w:r>
        <w:instrText xml:space="preserve"> SEQ Table \* ROMAN </w:instrText>
      </w:r>
      <w:r>
        <w:fldChar w:fldCharType="separate"/>
      </w:r>
      <w:r w:rsidR="009336E4">
        <w:rPr>
          <w:noProof/>
        </w:rPr>
        <w:t>I</w:t>
      </w:r>
      <w:r>
        <w:fldChar w:fldCharType="end"/>
      </w:r>
      <w:r>
        <w:t xml:space="preserve">: </w:t>
      </w:r>
      <w:r w:rsidR="00E854E2" w:rsidRPr="00F35BDD">
        <w:rPr>
          <w:rFonts w:ascii="Times New Roman" w:eastAsia="Calibri" w:hAnsi="Times New Roman" w:cs="Times New Roman"/>
          <w:kern w:val="0"/>
          <w:sz w:val="20"/>
          <w:szCs w:val="20"/>
          <w14:ligatures w14:val="none"/>
        </w:rPr>
        <w:t xml:space="preserve">The best-fit Ising parameters </w:t>
      </w:r>
      <w:r w:rsidR="00E854E2">
        <w:rPr>
          <w:rFonts w:ascii="Times New Roman" w:eastAsia="Calibri" w:hAnsi="Times New Roman" w:cs="Times New Roman"/>
          <w:kern w:val="0"/>
          <w:sz w:val="20"/>
          <w:szCs w:val="20"/>
          <w14:ligatures w14:val="none"/>
        </w:rPr>
        <w:t>from</w:t>
      </w:r>
      <w:r w:rsidR="00E854E2" w:rsidRPr="00F35BDD">
        <w:rPr>
          <w:rFonts w:ascii="Times New Roman" w:eastAsia="Calibri" w:hAnsi="Times New Roman" w:cs="Times New Roman"/>
          <w:kern w:val="0"/>
          <w:sz w:val="20"/>
          <w:szCs w:val="20"/>
          <w14:ligatures w14:val="none"/>
        </w:rPr>
        <w:t xml:space="preserve"> </w:t>
      </w:r>
      <w:r w:rsidR="00E854E2">
        <w:rPr>
          <w:rFonts w:ascii="Times New Roman" w:eastAsia="Calibri" w:hAnsi="Times New Roman" w:cs="Times New Roman"/>
          <w:kern w:val="0"/>
          <w:sz w:val="20"/>
          <w:szCs w:val="20"/>
          <w14:ligatures w14:val="none"/>
        </w:rPr>
        <w:t>Aug 16, 2022 to Jan 1, 2023</w:t>
      </w:r>
      <w:r w:rsidR="00E854E2" w:rsidRPr="00F35BDD">
        <w:rPr>
          <w:rFonts w:ascii="Times New Roman" w:eastAsia="Calibri" w:hAnsi="Times New Roman" w:cs="Times New Roman"/>
          <w:kern w:val="0"/>
          <w:sz w:val="20"/>
          <w:szCs w:val="20"/>
          <w14:ligatures w14:val="none"/>
        </w:rPr>
        <w:t xml:space="preserve"> sea ice evolution.</w:t>
      </w:r>
      <w:bookmarkEnd w:id="63"/>
      <w:bookmarkEnd w:id="64"/>
      <w:bookmarkEnd w:id="65"/>
    </w:p>
    <w:p w14:paraId="4313DABD" w14:textId="7BE5D574" w:rsidR="00A2346E" w:rsidRPr="00A2346E" w:rsidRDefault="0022205C" w:rsidP="00A2346E">
      <w:pPr>
        <w:rPr>
          <w:rFonts w:ascii="Tahoma" w:hAnsi="Tahoma" w:cs="Tahoma"/>
          <w:color w:val="000000"/>
          <w:sz w:val="21"/>
          <w:szCs w:val="21"/>
          <w:shd w:val="clear" w:color="auto" w:fill="FFFFFF"/>
        </w:rPr>
      </w:pPr>
      <w:r>
        <w:rPr>
          <w:rFonts w:ascii="Tahoma" w:hAnsi="Tahoma" w:cs="Tahoma"/>
          <w:color w:val="000000"/>
          <w:sz w:val="21"/>
          <w:szCs w:val="21"/>
          <w:shd w:val="clear" w:color="auto" w:fill="FFFFFF"/>
        </w:rPr>
        <w:t>W</w:t>
      </w:r>
      <w:r w:rsidR="00A2346E">
        <w:rPr>
          <w:rFonts w:ascii="Tahoma" w:hAnsi="Tahoma" w:cs="Tahoma"/>
          <w:color w:val="000000"/>
          <w:sz w:val="21"/>
          <w:szCs w:val="21"/>
          <w:shd w:val="clear" w:color="auto" w:fill="FFFFFF"/>
        </w:rPr>
        <w:t xml:space="preserve">e </w:t>
      </w:r>
      <w:r w:rsidR="00A2346E" w:rsidRPr="00A2346E">
        <w:rPr>
          <w:rFonts w:ascii="Tahoma" w:hAnsi="Tahoma" w:cs="Tahoma"/>
          <w:color w:val="000000"/>
          <w:sz w:val="21"/>
          <w:szCs w:val="21"/>
          <w:shd w:val="clear" w:color="auto" w:fill="FFFFFF"/>
        </w:rPr>
        <w:t xml:space="preserve">start with the actual configuration of the focus area as of Aug 16th, 2023, and </w:t>
      </w:r>
      <w:r>
        <w:rPr>
          <w:rFonts w:ascii="Tahoma" w:hAnsi="Tahoma" w:cs="Tahoma"/>
          <w:color w:val="000000"/>
          <w:sz w:val="21"/>
          <w:szCs w:val="21"/>
          <w:shd w:val="clear" w:color="auto" w:fill="FFFFFF"/>
        </w:rPr>
        <w:t xml:space="preserve">then </w:t>
      </w:r>
      <w:r w:rsidR="00A2346E" w:rsidRPr="00A2346E">
        <w:rPr>
          <w:rFonts w:ascii="Tahoma" w:hAnsi="Tahoma" w:cs="Tahoma"/>
          <w:color w:val="000000"/>
          <w:sz w:val="21"/>
          <w:szCs w:val="21"/>
          <w:shd w:val="clear" w:color="auto" w:fill="FFFFFF"/>
        </w:rPr>
        <w:t xml:space="preserve">run the simulation process for </w:t>
      </w:r>
      <w:r w:rsidR="009F02B2">
        <w:rPr>
          <w:rFonts w:ascii="Tahoma" w:hAnsi="Tahoma" w:cs="Tahoma"/>
          <w:color w:val="000000"/>
          <w:sz w:val="21"/>
          <w:szCs w:val="21"/>
          <w:shd w:val="clear" w:color="auto" w:fill="FFFFFF"/>
        </w:rPr>
        <w:t>9</w:t>
      </w:r>
      <w:r w:rsidR="00A2346E" w:rsidRPr="00A2346E">
        <w:rPr>
          <w:rFonts w:ascii="Tahoma" w:hAnsi="Tahoma" w:cs="Tahoma"/>
          <w:color w:val="000000"/>
          <w:sz w:val="21"/>
          <w:szCs w:val="21"/>
          <w:shd w:val="clear" w:color="auto" w:fill="FFFFFF"/>
        </w:rPr>
        <w:t xml:space="preserve"> periods forward till </w:t>
      </w:r>
      <w:r w:rsidR="009F02B2">
        <w:rPr>
          <w:rFonts w:ascii="Tahoma" w:hAnsi="Tahoma" w:cs="Tahoma"/>
          <w:color w:val="000000"/>
          <w:sz w:val="21"/>
          <w:szCs w:val="21"/>
          <w:shd w:val="clear" w:color="auto" w:fill="FFFFFF"/>
        </w:rPr>
        <w:t>Jan 1</w:t>
      </w:r>
      <w:r w:rsidR="009F02B2" w:rsidRPr="009F02B2">
        <w:rPr>
          <w:rFonts w:ascii="Tahoma" w:hAnsi="Tahoma" w:cs="Tahoma"/>
          <w:color w:val="000000"/>
          <w:sz w:val="21"/>
          <w:szCs w:val="21"/>
          <w:shd w:val="clear" w:color="auto" w:fill="FFFFFF"/>
          <w:vertAlign w:val="superscript"/>
        </w:rPr>
        <w:t>st</w:t>
      </w:r>
      <w:r w:rsidR="009F02B2">
        <w:rPr>
          <w:rFonts w:ascii="Tahoma" w:hAnsi="Tahoma" w:cs="Tahoma"/>
          <w:color w:val="000000"/>
          <w:sz w:val="21"/>
          <w:szCs w:val="21"/>
          <w:shd w:val="clear" w:color="auto" w:fill="FFFFFF"/>
        </w:rPr>
        <w:t xml:space="preserve">, 2024 </w:t>
      </w:r>
      <w:r w:rsidR="00217F55">
        <w:rPr>
          <w:rFonts w:ascii="Tahoma" w:hAnsi="Tahoma" w:cs="Tahoma"/>
          <w:color w:val="000000"/>
          <w:sz w:val="21"/>
          <w:szCs w:val="21"/>
          <w:shd w:val="clear" w:color="auto" w:fill="FFFFFF"/>
        </w:rPr>
        <w:t>using</w:t>
      </w:r>
      <w:r w:rsidR="00A2346E" w:rsidRPr="00A2346E">
        <w:rPr>
          <w:rFonts w:ascii="Tahoma" w:hAnsi="Tahoma" w:cs="Tahoma"/>
          <w:color w:val="000000"/>
          <w:sz w:val="21"/>
          <w:szCs w:val="21"/>
          <w:shd w:val="clear" w:color="auto" w:fill="FFFFFF"/>
        </w:rPr>
        <w:t xml:space="preserve"> </w:t>
      </w:r>
      <w:r w:rsidR="00A2346E">
        <w:rPr>
          <w:rFonts w:ascii="Tahoma" w:hAnsi="Tahoma" w:cs="Tahoma"/>
          <w:color w:val="000000"/>
          <w:sz w:val="21"/>
          <w:szCs w:val="21"/>
          <w:shd w:val="clear" w:color="auto" w:fill="FFFFFF"/>
        </w:rPr>
        <w:t xml:space="preserve">the </w:t>
      </w:r>
      <w:r>
        <w:rPr>
          <w:rFonts w:ascii="Tahoma" w:hAnsi="Tahoma" w:cs="Tahoma"/>
          <w:color w:val="000000"/>
          <w:sz w:val="21"/>
          <w:szCs w:val="21"/>
          <w:shd w:val="clear" w:color="auto" w:fill="FFFFFF"/>
        </w:rPr>
        <w:t xml:space="preserve">above </w:t>
      </w:r>
      <w:r w:rsidR="00A2346E">
        <w:rPr>
          <w:rFonts w:ascii="Tahoma" w:hAnsi="Tahoma" w:cs="Tahoma"/>
          <w:color w:val="000000"/>
          <w:sz w:val="21"/>
          <w:szCs w:val="21"/>
          <w:shd w:val="clear" w:color="auto" w:fill="FFFFFF"/>
        </w:rPr>
        <w:t>parameters</w:t>
      </w:r>
      <w:r w:rsidR="00217F55">
        <w:rPr>
          <w:rFonts w:ascii="Tahoma" w:hAnsi="Tahoma" w:cs="Tahoma"/>
          <w:color w:val="000000"/>
          <w:sz w:val="21"/>
          <w:szCs w:val="21"/>
          <w:shd w:val="clear" w:color="auto" w:fill="FFFFFF"/>
        </w:rPr>
        <w:t xml:space="preserve"> </w:t>
      </w:r>
      <w:r w:rsidR="009F74DB">
        <w:rPr>
          <w:rFonts w:ascii="Tahoma" w:hAnsi="Tahoma" w:cs="Tahoma"/>
          <w:color w:val="000000"/>
          <w:sz w:val="21"/>
          <w:szCs w:val="21"/>
          <w:shd w:val="clear" w:color="auto" w:fill="FFFFFF"/>
        </w:rPr>
        <w:t>to predict how 2023 evolves</w:t>
      </w:r>
      <w:r w:rsidR="00A2346E" w:rsidRPr="00A2346E">
        <w:rPr>
          <w:rFonts w:ascii="Tahoma" w:hAnsi="Tahoma" w:cs="Tahoma"/>
          <w:color w:val="000000"/>
          <w:sz w:val="21"/>
          <w:szCs w:val="21"/>
          <w:shd w:val="clear" w:color="auto" w:fill="FFFFFF"/>
        </w:rPr>
        <w:t>. Th</w:t>
      </w:r>
      <w:r w:rsidR="009F74DB">
        <w:rPr>
          <w:rFonts w:ascii="Tahoma" w:hAnsi="Tahoma" w:cs="Tahoma"/>
          <w:color w:val="000000"/>
          <w:sz w:val="21"/>
          <w:szCs w:val="21"/>
          <w:shd w:val="clear" w:color="auto" w:fill="FFFFFF"/>
        </w:rPr>
        <w:t>e predicted</w:t>
      </w:r>
      <w:r w:rsidR="00A2346E" w:rsidRPr="00A2346E">
        <w:rPr>
          <w:rFonts w:ascii="Tahoma" w:hAnsi="Tahoma" w:cs="Tahoma"/>
          <w:color w:val="000000"/>
          <w:sz w:val="21"/>
          <w:szCs w:val="21"/>
          <w:shd w:val="clear" w:color="auto" w:fill="FFFFFF"/>
        </w:rPr>
        <w:t xml:space="preserve"> images are shown</w:t>
      </w:r>
      <w:r w:rsidR="00A2346E">
        <w:rPr>
          <w:rFonts w:ascii="Tahoma" w:hAnsi="Tahoma" w:cs="Tahoma"/>
          <w:color w:val="000000"/>
          <w:sz w:val="21"/>
          <w:szCs w:val="21"/>
          <w:shd w:val="clear" w:color="auto" w:fill="FFFFFF"/>
        </w:rPr>
        <w:t xml:space="preserve"> </w:t>
      </w:r>
      <w:r w:rsidR="009F74DB">
        <w:rPr>
          <w:rFonts w:ascii="Tahoma" w:hAnsi="Tahoma" w:cs="Tahoma"/>
          <w:color w:val="000000"/>
          <w:sz w:val="21"/>
          <w:szCs w:val="21"/>
          <w:shd w:val="clear" w:color="auto" w:fill="FFFFFF"/>
        </w:rPr>
        <w:t>as (b)</w:t>
      </w:r>
      <w:r w:rsidR="00B73324">
        <w:rPr>
          <w:rFonts w:ascii="Tahoma" w:hAnsi="Tahoma" w:cs="Tahoma"/>
          <w:color w:val="000000"/>
          <w:sz w:val="21"/>
          <w:szCs w:val="21"/>
          <w:shd w:val="clear" w:color="auto" w:fill="FFFFFF"/>
        </w:rPr>
        <w:t xml:space="preserve"> </w:t>
      </w:r>
      <w:r w:rsidR="00B73324" w:rsidRPr="009F02B2">
        <w:rPr>
          <w:rFonts w:ascii="Tahoma" w:hAnsi="Tahoma" w:cs="Tahoma"/>
          <w:color w:val="000000"/>
          <w:sz w:val="21"/>
          <w:szCs w:val="21"/>
          <w:shd w:val="clear" w:color="auto" w:fill="FFFFFF"/>
        </w:rPr>
        <w:t>Sep</w:t>
      </w:r>
      <w:r w:rsidR="00C37C48" w:rsidRPr="009F02B2">
        <w:rPr>
          <w:rFonts w:ascii="Tahoma" w:hAnsi="Tahoma" w:cs="Tahoma"/>
          <w:color w:val="000000"/>
          <w:sz w:val="21"/>
          <w:szCs w:val="21"/>
          <w:shd w:val="clear" w:color="auto" w:fill="FFFFFF"/>
        </w:rPr>
        <w:t>t</w:t>
      </w:r>
      <w:r w:rsidR="00B73324" w:rsidRPr="009F02B2">
        <w:rPr>
          <w:rFonts w:ascii="Tahoma" w:hAnsi="Tahoma" w:cs="Tahoma"/>
          <w:color w:val="000000"/>
          <w:sz w:val="21"/>
          <w:szCs w:val="21"/>
          <w:shd w:val="clear" w:color="auto" w:fill="FFFFFF"/>
        </w:rPr>
        <w:t xml:space="preserve"> 1</w:t>
      </w:r>
      <w:r w:rsidR="00C37C48" w:rsidRPr="009F02B2">
        <w:rPr>
          <w:rFonts w:ascii="Tahoma" w:hAnsi="Tahoma" w:cs="Tahoma"/>
          <w:color w:val="000000"/>
          <w:sz w:val="21"/>
          <w:szCs w:val="21"/>
          <w:shd w:val="clear" w:color="auto" w:fill="FFFFFF"/>
          <w:vertAlign w:val="superscript"/>
        </w:rPr>
        <w:t>st</w:t>
      </w:r>
      <w:r w:rsidR="009F02B2" w:rsidRPr="009F02B2">
        <w:rPr>
          <w:rFonts w:ascii="Tahoma" w:hAnsi="Tahoma" w:cs="Tahoma"/>
          <w:color w:val="000000"/>
          <w:sz w:val="21"/>
          <w:szCs w:val="21"/>
          <w:shd w:val="clear" w:color="auto" w:fill="FFFFFF"/>
        </w:rPr>
        <w:t xml:space="preserve">, 2023 </w:t>
      </w:r>
      <w:r w:rsidR="00B73324" w:rsidRPr="009F02B2">
        <w:rPr>
          <w:rFonts w:ascii="Tahoma" w:hAnsi="Tahoma" w:cs="Tahoma"/>
          <w:color w:val="000000"/>
          <w:sz w:val="21"/>
          <w:szCs w:val="21"/>
          <w:shd w:val="clear" w:color="auto" w:fill="FFFFFF"/>
        </w:rPr>
        <w:t xml:space="preserve">to </w:t>
      </w:r>
      <w:r w:rsidR="009F74DB" w:rsidRPr="009F02B2">
        <w:rPr>
          <w:rFonts w:ascii="Tahoma" w:hAnsi="Tahoma" w:cs="Tahoma"/>
          <w:color w:val="000000"/>
          <w:sz w:val="21"/>
          <w:szCs w:val="21"/>
          <w:shd w:val="clear" w:color="auto" w:fill="FFFFFF"/>
        </w:rPr>
        <w:t>(</w:t>
      </w:r>
      <w:r w:rsidR="009F02B2" w:rsidRPr="009F02B2">
        <w:rPr>
          <w:rFonts w:ascii="Tahoma" w:hAnsi="Tahoma" w:cs="Tahoma"/>
          <w:color w:val="000000"/>
          <w:sz w:val="21"/>
          <w:szCs w:val="21"/>
          <w:shd w:val="clear" w:color="auto" w:fill="FFFFFF"/>
        </w:rPr>
        <w:t>j</w:t>
      </w:r>
      <w:r w:rsidR="009F74DB" w:rsidRPr="009F02B2">
        <w:rPr>
          <w:rFonts w:ascii="Tahoma" w:hAnsi="Tahoma" w:cs="Tahoma"/>
          <w:color w:val="000000"/>
          <w:sz w:val="21"/>
          <w:szCs w:val="21"/>
          <w:shd w:val="clear" w:color="auto" w:fill="FFFFFF"/>
        </w:rPr>
        <w:t>)</w:t>
      </w:r>
      <w:r w:rsidR="00B73324" w:rsidRPr="009F02B2">
        <w:rPr>
          <w:rFonts w:ascii="Tahoma" w:hAnsi="Tahoma" w:cs="Tahoma"/>
          <w:color w:val="000000"/>
          <w:sz w:val="21"/>
          <w:szCs w:val="21"/>
          <w:shd w:val="clear" w:color="auto" w:fill="FFFFFF"/>
        </w:rPr>
        <w:t xml:space="preserve"> </w:t>
      </w:r>
      <w:r w:rsidR="009F02B2" w:rsidRPr="009F02B2">
        <w:rPr>
          <w:rFonts w:ascii="Tahoma" w:hAnsi="Tahoma" w:cs="Tahoma"/>
          <w:color w:val="000000"/>
          <w:sz w:val="21"/>
          <w:szCs w:val="21"/>
          <w:shd w:val="clear" w:color="auto" w:fill="FFFFFF"/>
        </w:rPr>
        <w:t>Jan 1</w:t>
      </w:r>
      <w:r w:rsidR="009F02B2" w:rsidRPr="009F02B2">
        <w:rPr>
          <w:rFonts w:ascii="Tahoma" w:hAnsi="Tahoma" w:cs="Tahoma"/>
          <w:color w:val="000000"/>
          <w:sz w:val="21"/>
          <w:szCs w:val="21"/>
          <w:shd w:val="clear" w:color="auto" w:fill="FFFFFF"/>
          <w:vertAlign w:val="superscript"/>
        </w:rPr>
        <w:t>st</w:t>
      </w:r>
      <w:r w:rsidR="009F02B2" w:rsidRPr="009F02B2">
        <w:rPr>
          <w:rFonts w:ascii="Tahoma" w:hAnsi="Tahoma" w:cs="Tahoma"/>
          <w:color w:val="000000"/>
          <w:sz w:val="21"/>
          <w:szCs w:val="21"/>
          <w:shd w:val="clear" w:color="auto" w:fill="FFFFFF"/>
        </w:rPr>
        <w:t xml:space="preserve">, 2024 </w:t>
      </w:r>
      <w:r w:rsidR="009F74DB" w:rsidRPr="009F02B2">
        <w:rPr>
          <w:rFonts w:ascii="Tahoma" w:hAnsi="Tahoma" w:cs="Tahoma"/>
          <w:color w:val="000000"/>
          <w:sz w:val="21"/>
          <w:szCs w:val="21"/>
          <w:shd w:val="clear" w:color="auto" w:fill="FFFFFF"/>
        </w:rPr>
        <w:t xml:space="preserve">in Figure </w:t>
      </w:r>
      <w:r w:rsidR="00C37C48" w:rsidRPr="009F02B2">
        <w:rPr>
          <w:rFonts w:ascii="Tahoma" w:hAnsi="Tahoma" w:cs="Tahoma"/>
          <w:color w:val="000000"/>
          <w:sz w:val="21"/>
          <w:szCs w:val="21"/>
          <w:shd w:val="clear" w:color="auto" w:fill="FFFFFF"/>
        </w:rPr>
        <w:t>IV</w:t>
      </w:r>
      <w:r w:rsidR="00A2346E" w:rsidRPr="009F02B2">
        <w:rPr>
          <w:rFonts w:ascii="Tahoma" w:hAnsi="Tahoma" w:cs="Tahoma"/>
          <w:color w:val="000000"/>
          <w:sz w:val="21"/>
          <w:szCs w:val="21"/>
          <w:shd w:val="clear" w:color="auto" w:fill="FFFFFF"/>
        </w:rPr>
        <w:t xml:space="preserve">, </w:t>
      </w:r>
      <w:r>
        <w:rPr>
          <w:rFonts w:ascii="Tahoma" w:hAnsi="Tahoma" w:cs="Tahoma"/>
          <w:color w:val="000000"/>
          <w:sz w:val="21"/>
          <w:szCs w:val="21"/>
          <w:shd w:val="clear" w:color="auto" w:fill="FFFFFF"/>
        </w:rPr>
        <w:t xml:space="preserve">in </w:t>
      </w:r>
      <w:r w:rsidR="00A2346E" w:rsidRPr="009F02B2">
        <w:rPr>
          <w:rFonts w:ascii="Tahoma" w:hAnsi="Tahoma" w:cs="Tahoma"/>
          <w:color w:val="000000"/>
          <w:sz w:val="21"/>
          <w:szCs w:val="21"/>
          <w:shd w:val="clear" w:color="auto" w:fill="FFFFFF"/>
        </w:rPr>
        <w:t>compar</w:t>
      </w:r>
      <w:r>
        <w:rPr>
          <w:rFonts w:ascii="Tahoma" w:hAnsi="Tahoma" w:cs="Tahoma"/>
          <w:color w:val="000000"/>
          <w:sz w:val="21"/>
          <w:szCs w:val="21"/>
          <w:shd w:val="clear" w:color="auto" w:fill="FFFFFF"/>
        </w:rPr>
        <w:t>ison</w:t>
      </w:r>
      <w:r w:rsidR="00A2346E" w:rsidRPr="009F02B2">
        <w:rPr>
          <w:rFonts w:ascii="Tahoma" w:hAnsi="Tahoma" w:cs="Tahoma"/>
          <w:color w:val="000000"/>
          <w:sz w:val="21"/>
          <w:szCs w:val="21"/>
          <w:shd w:val="clear" w:color="auto" w:fill="FFFFFF"/>
        </w:rPr>
        <w:t xml:space="preserve"> to the </w:t>
      </w:r>
      <w:r w:rsidR="00E854E2" w:rsidRPr="009F02B2">
        <w:rPr>
          <w:rFonts w:ascii="Tahoma" w:hAnsi="Tahoma" w:cs="Tahoma"/>
          <w:color w:val="000000"/>
          <w:sz w:val="21"/>
          <w:szCs w:val="21"/>
          <w:shd w:val="clear" w:color="auto" w:fill="FFFFFF"/>
        </w:rPr>
        <w:t xml:space="preserve">actual observations </w:t>
      </w:r>
      <w:r>
        <w:rPr>
          <w:rFonts w:ascii="Tahoma" w:hAnsi="Tahoma" w:cs="Tahoma"/>
          <w:color w:val="000000"/>
          <w:sz w:val="21"/>
          <w:szCs w:val="21"/>
          <w:shd w:val="clear" w:color="auto" w:fill="FFFFFF"/>
        </w:rPr>
        <w:t xml:space="preserve">in </w:t>
      </w:r>
      <w:r w:rsidR="00E854E2" w:rsidRPr="009F02B2">
        <w:rPr>
          <w:rFonts w:ascii="Tahoma" w:hAnsi="Tahoma" w:cs="Tahoma"/>
          <w:color w:val="000000"/>
          <w:sz w:val="21"/>
          <w:szCs w:val="21"/>
          <w:shd w:val="clear" w:color="auto" w:fill="FFFFFF"/>
        </w:rPr>
        <w:t>these periods</w:t>
      </w:r>
      <w:r w:rsidR="009F74DB" w:rsidRPr="009F02B2">
        <w:rPr>
          <w:rFonts w:ascii="Tahoma" w:hAnsi="Tahoma" w:cs="Tahoma"/>
          <w:color w:val="000000"/>
          <w:sz w:val="21"/>
          <w:szCs w:val="21"/>
          <w:shd w:val="clear" w:color="auto" w:fill="FFFFFF"/>
        </w:rPr>
        <w:t xml:space="preserve"> </w:t>
      </w:r>
      <w:r>
        <w:rPr>
          <w:rFonts w:ascii="Tahoma" w:hAnsi="Tahoma" w:cs="Tahoma"/>
          <w:color w:val="000000"/>
          <w:sz w:val="21"/>
          <w:szCs w:val="21"/>
          <w:shd w:val="clear" w:color="auto" w:fill="FFFFFF"/>
        </w:rPr>
        <w:t>shown in</w:t>
      </w:r>
      <w:r w:rsidR="009F74DB" w:rsidRPr="009F02B2">
        <w:rPr>
          <w:rFonts w:ascii="Tahoma" w:hAnsi="Tahoma" w:cs="Tahoma"/>
          <w:color w:val="000000"/>
          <w:sz w:val="21"/>
          <w:szCs w:val="21"/>
          <w:shd w:val="clear" w:color="auto" w:fill="FFFFFF"/>
        </w:rPr>
        <w:t xml:space="preserve"> Figure</w:t>
      </w:r>
      <w:r w:rsidR="009F74DB">
        <w:rPr>
          <w:rFonts w:ascii="Tahoma" w:hAnsi="Tahoma" w:cs="Tahoma"/>
          <w:color w:val="000000"/>
          <w:sz w:val="21"/>
          <w:szCs w:val="21"/>
          <w:shd w:val="clear" w:color="auto" w:fill="FFFFFF"/>
        </w:rPr>
        <w:t xml:space="preserve"> </w:t>
      </w:r>
      <w:r w:rsidR="0085595C">
        <w:rPr>
          <w:rFonts w:ascii="Tahoma" w:hAnsi="Tahoma" w:cs="Tahoma"/>
          <w:color w:val="000000"/>
          <w:sz w:val="21"/>
          <w:szCs w:val="21"/>
          <w:shd w:val="clear" w:color="auto" w:fill="FFFFFF"/>
        </w:rPr>
        <w:t>V</w:t>
      </w:r>
      <w:r>
        <w:rPr>
          <w:rFonts w:ascii="Tahoma" w:hAnsi="Tahoma" w:cs="Tahoma"/>
          <w:color w:val="000000"/>
          <w:sz w:val="21"/>
          <w:szCs w:val="21"/>
          <w:shd w:val="clear" w:color="auto" w:fill="FFFFFF"/>
        </w:rPr>
        <w:t xml:space="preserve"> </w:t>
      </w:r>
      <w:r w:rsidRPr="009F02B2">
        <w:rPr>
          <w:rFonts w:ascii="Tahoma" w:hAnsi="Tahoma" w:cs="Tahoma"/>
          <w:color w:val="000000"/>
          <w:sz w:val="21"/>
          <w:szCs w:val="21"/>
          <w:shd w:val="clear" w:color="auto" w:fill="FFFFFF"/>
        </w:rPr>
        <w:t>(b)-(j)</w:t>
      </w:r>
      <w:r w:rsidR="00E854E2">
        <w:rPr>
          <w:rFonts w:ascii="Tahoma" w:hAnsi="Tahoma" w:cs="Tahoma"/>
          <w:color w:val="000000"/>
          <w:sz w:val="21"/>
          <w:szCs w:val="21"/>
          <w:shd w:val="clear" w:color="auto" w:fill="FFFFFF"/>
        </w:rPr>
        <w:t>.</w:t>
      </w:r>
      <w:r w:rsidR="00A2346E" w:rsidRPr="00A2346E">
        <w:rPr>
          <w:rFonts w:ascii="Tahoma" w:hAnsi="Tahoma" w:cs="Tahoma"/>
          <w:color w:val="000000"/>
          <w:sz w:val="21"/>
          <w:szCs w:val="21"/>
          <w:shd w:val="clear" w:color="auto" w:fill="FFFFFF"/>
        </w:rPr>
        <w:t xml:space="preserve"> </w:t>
      </w:r>
      <w:r>
        <w:rPr>
          <w:rFonts w:ascii="Tahoma" w:hAnsi="Tahoma" w:cs="Tahoma"/>
          <w:color w:val="000000"/>
          <w:sz w:val="21"/>
          <w:szCs w:val="21"/>
          <w:shd w:val="clear" w:color="auto" w:fill="FFFFFF"/>
        </w:rPr>
        <w:t xml:space="preserve">It can be seen that </w:t>
      </w:r>
      <w:r w:rsidR="009F74DB">
        <w:rPr>
          <w:rFonts w:ascii="Tahoma" w:hAnsi="Tahoma" w:cs="Tahoma"/>
          <w:color w:val="000000"/>
          <w:sz w:val="21"/>
          <w:szCs w:val="21"/>
          <w:shd w:val="clear" w:color="auto" w:fill="FFFFFF"/>
        </w:rPr>
        <w:t xml:space="preserve">the first 2 periods </w:t>
      </w:r>
      <w:r>
        <w:rPr>
          <w:rFonts w:ascii="Tahoma" w:hAnsi="Tahoma" w:cs="Tahoma"/>
          <w:color w:val="000000"/>
          <w:sz w:val="21"/>
          <w:szCs w:val="21"/>
          <w:shd w:val="clear" w:color="auto" w:fill="FFFFFF"/>
        </w:rPr>
        <w:t xml:space="preserve">in </w:t>
      </w:r>
      <w:r w:rsidR="009F74DB">
        <w:rPr>
          <w:rFonts w:ascii="Tahoma" w:hAnsi="Tahoma" w:cs="Tahoma"/>
          <w:color w:val="000000"/>
          <w:sz w:val="21"/>
          <w:szCs w:val="21"/>
          <w:shd w:val="clear" w:color="auto" w:fill="FFFFFF"/>
        </w:rPr>
        <w:t xml:space="preserve">(b) &amp; (c) match pretty well, but later periods from (d)-(f) show </w:t>
      </w:r>
      <w:r w:rsidR="00DB72C9">
        <w:rPr>
          <w:rFonts w:ascii="Tahoma" w:hAnsi="Tahoma" w:cs="Tahoma"/>
          <w:color w:val="000000"/>
          <w:sz w:val="21"/>
          <w:szCs w:val="21"/>
          <w:shd w:val="clear" w:color="auto" w:fill="FFFFFF"/>
        </w:rPr>
        <w:t>more visible</w:t>
      </w:r>
      <w:r w:rsidR="009F74DB">
        <w:rPr>
          <w:rFonts w:ascii="Tahoma" w:hAnsi="Tahoma" w:cs="Tahoma"/>
          <w:color w:val="000000"/>
          <w:sz w:val="21"/>
          <w:szCs w:val="21"/>
          <w:shd w:val="clear" w:color="auto" w:fill="FFFFFF"/>
        </w:rPr>
        <w:t xml:space="preserve"> </w:t>
      </w:r>
      <w:r>
        <w:rPr>
          <w:rFonts w:ascii="Tahoma" w:hAnsi="Tahoma" w:cs="Tahoma"/>
          <w:color w:val="000000"/>
          <w:sz w:val="21"/>
          <w:szCs w:val="21"/>
          <w:shd w:val="clear" w:color="auto" w:fill="FFFFFF"/>
        </w:rPr>
        <w:t>divergence</w:t>
      </w:r>
      <w:r w:rsidR="009F74DB">
        <w:rPr>
          <w:rFonts w:ascii="Tahoma" w:hAnsi="Tahoma" w:cs="Tahoma"/>
          <w:color w:val="000000"/>
          <w:sz w:val="21"/>
          <w:szCs w:val="21"/>
          <w:shd w:val="clear" w:color="auto" w:fill="FFFFFF"/>
        </w:rPr>
        <w:t xml:space="preserve">, missing certain localized configurations. Nevertheless, the </w:t>
      </w:r>
      <w:r w:rsidR="00E2352B">
        <w:rPr>
          <w:rFonts w:ascii="Tahoma" w:hAnsi="Tahoma" w:cs="Tahoma"/>
          <w:color w:val="000000"/>
          <w:sz w:val="21"/>
          <w:szCs w:val="21"/>
          <w:shd w:val="clear" w:color="auto" w:fill="FFFFFF"/>
        </w:rPr>
        <w:t>predictions</w:t>
      </w:r>
      <w:r w:rsidR="009F74DB">
        <w:rPr>
          <w:rFonts w:ascii="Tahoma" w:hAnsi="Tahoma" w:cs="Tahoma"/>
          <w:color w:val="000000"/>
          <w:sz w:val="21"/>
          <w:szCs w:val="21"/>
          <w:shd w:val="clear" w:color="auto" w:fill="FFFFFF"/>
        </w:rPr>
        <w:t xml:space="preserve"> </w:t>
      </w:r>
      <w:r>
        <w:rPr>
          <w:rFonts w:ascii="Tahoma" w:hAnsi="Tahoma" w:cs="Tahoma"/>
          <w:color w:val="000000"/>
          <w:sz w:val="21"/>
          <w:szCs w:val="21"/>
          <w:shd w:val="clear" w:color="auto" w:fill="FFFFFF"/>
        </w:rPr>
        <w:t>display similar overall</w:t>
      </w:r>
      <w:r w:rsidR="009F74DB">
        <w:rPr>
          <w:rFonts w:ascii="Tahoma" w:hAnsi="Tahoma" w:cs="Tahoma"/>
          <w:color w:val="000000"/>
          <w:sz w:val="21"/>
          <w:szCs w:val="21"/>
          <w:shd w:val="clear" w:color="auto" w:fill="FFFFFF"/>
        </w:rPr>
        <w:t xml:space="preserve"> </w:t>
      </w:r>
      <w:proofErr w:type="gramStart"/>
      <w:r w:rsidR="009F74DB">
        <w:rPr>
          <w:rFonts w:ascii="Tahoma" w:hAnsi="Tahoma" w:cs="Tahoma"/>
          <w:color w:val="000000"/>
          <w:sz w:val="21"/>
          <w:szCs w:val="21"/>
          <w:shd w:val="clear" w:color="auto" w:fill="FFFFFF"/>
        </w:rPr>
        <w:t>trend</w:t>
      </w:r>
      <w:proofErr w:type="gramEnd"/>
      <w:r w:rsidR="009F74DB">
        <w:rPr>
          <w:rFonts w:ascii="Tahoma" w:hAnsi="Tahoma" w:cs="Tahoma"/>
          <w:color w:val="000000"/>
          <w:sz w:val="21"/>
          <w:szCs w:val="21"/>
          <w:shd w:val="clear" w:color="auto" w:fill="FFFFFF"/>
        </w:rPr>
        <w:t xml:space="preserve"> </w:t>
      </w:r>
      <w:r>
        <w:rPr>
          <w:rFonts w:ascii="Tahoma" w:hAnsi="Tahoma" w:cs="Tahoma"/>
          <w:color w:val="000000"/>
          <w:sz w:val="21"/>
          <w:szCs w:val="21"/>
          <w:shd w:val="clear" w:color="auto" w:fill="FFFFFF"/>
        </w:rPr>
        <w:t>as</w:t>
      </w:r>
      <w:r w:rsidR="009F74DB">
        <w:rPr>
          <w:rFonts w:ascii="Tahoma" w:hAnsi="Tahoma" w:cs="Tahoma"/>
          <w:color w:val="000000"/>
          <w:sz w:val="21"/>
          <w:szCs w:val="21"/>
          <w:shd w:val="clear" w:color="auto" w:fill="FFFFFF"/>
        </w:rPr>
        <w:t xml:space="preserve"> </w:t>
      </w:r>
      <w:r>
        <w:rPr>
          <w:rFonts w:ascii="Tahoma" w:hAnsi="Tahoma" w:cs="Tahoma"/>
          <w:color w:val="000000"/>
          <w:sz w:val="21"/>
          <w:szCs w:val="21"/>
          <w:shd w:val="clear" w:color="auto" w:fill="FFFFFF"/>
        </w:rPr>
        <w:t xml:space="preserve">the </w:t>
      </w:r>
      <w:r w:rsidR="009F74DB">
        <w:rPr>
          <w:rFonts w:ascii="Tahoma" w:hAnsi="Tahoma" w:cs="Tahoma"/>
          <w:color w:val="000000"/>
          <w:sz w:val="21"/>
          <w:szCs w:val="21"/>
          <w:shd w:val="clear" w:color="auto" w:fill="FFFFFF"/>
        </w:rPr>
        <w:t>observation</w:t>
      </w:r>
      <w:r>
        <w:rPr>
          <w:rFonts w:ascii="Tahoma" w:hAnsi="Tahoma" w:cs="Tahoma"/>
          <w:color w:val="000000"/>
          <w:sz w:val="21"/>
          <w:szCs w:val="21"/>
          <w:shd w:val="clear" w:color="auto" w:fill="FFFFFF"/>
        </w:rPr>
        <w:t>s</w:t>
      </w:r>
      <w:r w:rsidR="009F74DB">
        <w:rPr>
          <w:rFonts w:ascii="Tahoma" w:hAnsi="Tahoma" w:cs="Tahoma"/>
          <w:color w:val="000000"/>
          <w:sz w:val="21"/>
          <w:szCs w:val="21"/>
          <w:shd w:val="clear" w:color="auto" w:fill="FFFFFF"/>
        </w:rPr>
        <w:t>.</w:t>
      </w:r>
    </w:p>
    <w:p w14:paraId="4B8B453E" w14:textId="77777777" w:rsidR="0085595C" w:rsidRDefault="00A2346E" w:rsidP="0085595C">
      <w:pPr>
        <w:keepNext/>
        <w:suppressLineNumbers/>
        <w:jc w:val="both"/>
      </w:pPr>
      <w:r>
        <w:rPr>
          <w:noProof/>
        </w:rPr>
        <w:drawing>
          <wp:inline distT="0" distB="0" distL="0" distR="0" wp14:anchorId="0CF473E2" wp14:editId="485241AE">
            <wp:extent cx="3264961" cy="1296537"/>
            <wp:effectExtent l="0" t="0" r="0" b="0"/>
            <wp:docPr id="7" name="Picture 6" descr="A collage of clouds&#10;&#10;Description automatically generated">
              <a:extLst xmlns:a="http://schemas.openxmlformats.org/drawingml/2006/main">
                <a:ext uri="{FF2B5EF4-FFF2-40B4-BE49-F238E27FC236}">
                  <a16:creationId xmlns:a16="http://schemas.microsoft.com/office/drawing/2014/main" id="{052E718B-DEB1-4AE7-B085-44519374622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A collage of clouds&#10;&#10;Description automatically generated">
                      <a:extLst>
                        <a:ext uri="{FF2B5EF4-FFF2-40B4-BE49-F238E27FC236}">
                          <a16:creationId xmlns:a16="http://schemas.microsoft.com/office/drawing/2014/main" id="{052E718B-DEB1-4AE7-B085-44519374622C}"/>
                        </a:ext>
                      </a:extLst>
                    </pic:cNvPr>
                    <pic:cNvPicPr>
                      <a:picLocks noChangeAspect="1"/>
                    </pic:cNvPicPr>
                  </pic:nvPicPr>
                  <pic:blipFill>
                    <a:blip r:embed="rId19"/>
                    <a:stretch>
                      <a:fillRect/>
                    </a:stretch>
                  </pic:blipFill>
                  <pic:spPr>
                    <a:xfrm>
                      <a:off x="0" y="0"/>
                      <a:ext cx="3373261" cy="1339544"/>
                    </a:xfrm>
                    <a:prstGeom prst="rect">
                      <a:avLst/>
                    </a:prstGeom>
                  </pic:spPr>
                </pic:pic>
              </a:graphicData>
            </a:graphic>
          </wp:inline>
        </w:drawing>
      </w:r>
    </w:p>
    <w:p w14:paraId="0DACDC6D" w14:textId="13B305B6" w:rsidR="00E854E2" w:rsidRDefault="0085595C" w:rsidP="0085595C">
      <w:pPr>
        <w:pStyle w:val="Caption"/>
        <w:jc w:val="both"/>
      </w:pPr>
      <w:r>
        <w:t xml:space="preserve">Figure </w:t>
      </w:r>
      <w:r>
        <w:fldChar w:fldCharType="begin"/>
      </w:r>
      <w:r>
        <w:instrText xml:space="preserve"> SEQ Figure \* ROMAN </w:instrText>
      </w:r>
      <w:r>
        <w:fldChar w:fldCharType="separate"/>
      </w:r>
      <w:r w:rsidR="009336E4">
        <w:rPr>
          <w:noProof/>
        </w:rPr>
        <w:t>IV</w:t>
      </w:r>
      <w:r>
        <w:fldChar w:fldCharType="end"/>
      </w:r>
      <w:bookmarkStart w:id="66" w:name="_Toc143414272"/>
      <w:r>
        <w:t xml:space="preserve">: </w:t>
      </w:r>
      <w:r w:rsidR="00E854E2" w:rsidRPr="00642CC1">
        <w:rPr>
          <w:sz w:val="20"/>
          <w:szCs w:val="20"/>
        </w:rPr>
        <w:t xml:space="preserve">The </w:t>
      </w:r>
      <w:r w:rsidR="00E854E2">
        <w:rPr>
          <w:sz w:val="20"/>
          <w:szCs w:val="20"/>
        </w:rPr>
        <w:t xml:space="preserve">simulated </w:t>
      </w:r>
      <w:r w:rsidR="00E854E2" w:rsidRPr="00642CC1">
        <w:rPr>
          <w:sz w:val="20"/>
          <w:szCs w:val="20"/>
        </w:rPr>
        <w:t xml:space="preserve">semi-monthly </w:t>
      </w:r>
      <w:r w:rsidR="00E854E2">
        <w:rPr>
          <w:sz w:val="20"/>
          <w:szCs w:val="20"/>
        </w:rPr>
        <w:t>evolution of</w:t>
      </w:r>
      <w:r w:rsidR="00E854E2" w:rsidRPr="00642CC1">
        <w:rPr>
          <w:sz w:val="20"/>
          <w:szCs w:val="20"/>
        </w:rPr>
        <w:t xml:space="preserve"> sea ice in our focus area</w:t>
      </w:r>
      <w:r w:rsidR="00E854E2">
        <w:rPr>
          <w:sz w:val="20"/>
          <w:szCs w:val="20"/>
        </w:rPr>
        <w:t xml:space="preserve"> in the near future. </w:t>
      </w:r>
      <w:r w:rsidR="00E854E2" w:rsidRPr="00642CC1">
        <w:rPr>
          <w:sz w:val="20"/>
          <w:szCs w:val="20"/>
        </w:rPr>
        <w:t>(a)</w:t>
      </w:r>
      <w:r w:rsidR="00E854E2" w:rsidRPr="00B6358B">
        <w:rPr>
          <w:sz w:val="20"/>
          <w:szCs w:val="20"/>
        </w:rPr>
        <w:t xml:space="preserve"> is the actual image on</w:t>
      </w:r>
      <w:r w:rsidR="00E854E2" w:rsidRPr="00642CC1">
        <w:rPr>
          <w:sz w:val="20"/>
          <w:szCs w:val="20"/>
        </w:rPr>
        <w:t xml:space="preserve"> Aug 16</w:t>
      </w:r>
      <w:r w:rsidR="00E854E2" w:rsidRPr="00642CC1">
        <w:rPr>
          <w:sz w:val="20"/>
          <w:szCs w:val="20"/>
          <w:vertAlign w:val="superscript"/>
        </w:rPr>
        <w:t>th</w:t>
      </w:r>
      <w:r w:rsidR="00E854E2" w:rsidRPr="00642CC1">
        <w:rPr>
          <w:sz w:val="20"/>
          <w:szCs w:val="20"/>
        </w:rPr>
        <w:t xml:space="preserve">, </w:t>
      </w:r>
      <w:r w:rsidR="00E854E2" w:rsidRPr="002D334C">
        <w:rPr>
          <w:sz w:val="20"/>
          <w:szCs w:val="20"/>
        </w:rPr>
        <w:t>2023 as the start state; (b)-(j</w:t>
      </w:r>
      <w:r w:rsidR="00E854E2">
        <w:rPr>
          <w:sz w:val="20"/>
          <w:szCs w:val="20"/>
        </w:rPr>
        <w:t xml:space="preserve">) are simulated images (based on the best-fit IM </w:t>
      </w:r>
      <w:r w:rsidR="00E854E2" w:rsidRPr="00642CC1">
        <w:rPr>
          <w:sz w:val="20"/>
          <w:szCs w:val="20"/>
        </w:rPr>
        <w:t xml:space="preserve">parameters </w:t>
      </w:r>
      <w:r w:rsidR="00E854E2">
        <w:rPr>
          <w:sz w:val="20"/>
          <w:szCs w:val="20"/>
        </w:rPr>
        <w:t xml:space="preserve">in </w:t>
      </w:r>
      <w:r w:rsidR="00E854E2" w:rsidRPr="00642CC1">
        <w:rPr>
          <w:sz w:val="20"/>
          <w:szCs w:val="20"/>
        </w:rPr>
        <w:t xml:space="preserve">the 2022 simulations </w:t>
      </w:r>
      <w:r w:rsidR="00E854E2">
        <w:rPr>
          <w:sz w:val="20"/>
          <w:szCs w:val="20"/>
        </w:rPr>
        <w:t>over</w:t>
      </w:r>
      <w:r w:rsidR="00E854E2" w:rsidRPr="00642CC1">
        <w:rPr>
          <w:sz w:val="20"/>
          <w:szCs w:val="20"/>
        </w:rPr>
        <w:t xml:space="preserve"> the corresponding semi-monthly periods</w:t>
      </w:r>
      <w:r w:rsidR="00E854E2">
        <w:rPr>
          <w:sz w:val="20"/>
          <w:szCs w:val="20"/>
        </w:rPr>
        <w:t xml:space="preserve">) </w:t>
      </w:r>
      <w:r w:rsidR="00E2352B">
        <w:rPr>
          <w:sz w:val="20"/>
          <w:szCs w:val="20"/>
        </w:rPr>
        <w:t>from</w:t>
      </w:r>
      <w:r w:rsidR="00E854E2" w:rsidRPr="00642CC1">
        <w:rPr>
          <w:sz w:val="20"/>
          <w:szCs w:val="20"/>
        </w:rPr>
        <w:t xml:space="preserve"> (</w:t>
      </w:r>
      <w:r w:rsidR="00E854E2">
        <w:rPr>
          <w:sz w:val="20"/>
          <w:szCs w:val="20"/>
        </w:rPr>
        <w:t>b</w:t>
      </w:r>
      <w:r w:rsidR="00E854E2" w:rsidRPr="00642CC1">
        <w:rPr>
          <w:sz w:val="20"/>
          <w:szCs w:val="20"/>
        </w:rPr>
        <w:t>) Sept 1</w:t>
      </w:r>
      <w:r w:rsidR="00E854E2" w:rsidRPr="00642CC1">
        <w:rPr>
          <w:sz w:val="20"/>
          <w:szCs w:val="20"/>
          <w:vertAlign w:val="superscript"/>
        </w:rPr>
        <w:t>st</w:t>
      </w:r>
      <w:r w:rsidR="00E854E2" w:rsidRPr="00642CC1">
        <w:rPr>
          <w:sz w:val="20"/>
          <w:szCs w:val="20"/>
        </w:rPr>
        <w:t>,</w:t>
      </w:r>
      <w:r w:rsidR="00E2352B">
        <w:rPr>
          <w:sz w:val="20"/>
          <w:szCs w:val="20"/>
        </w:rPr>
        <w:t xml:space="preserve"> 202</w:t>
      </w:r>
      <w:r w:rsidR="009F02B2">
        <w:rPr>
          <w:sz w:val="20"/>
          <w:szCs w:val="20"/>
        </w:rPr>
        <w:t>3</w:t>
      </w:r>
      <w:r w:rsidR="00E2352B">
        <w:rPr>
          <w:sz w:val="20"/>
          <w:szCs w:val="20"/>
        </w:rPr>
        <w:t xml:space="preserve"> to</w:t>
      </w:r>
      <w:r w:rsidR="00E854E2">
        <w:rPr>
          <w:sz w:val="20"/>
          <w:szCs w:val="20"/>
        </w:rPr>
        <w:t xml:space="preserve"> </w:t>
      </w:r>
      <w:r w:rsidR="00E854E2" w:rsidRPr="00642CC1">
        <w:rPr>
          <w:sz w:val="20"/>
          <w:szCs w:val="20"/>
        </w:rPr>
        <w:t>(</w:t>
      </w:r>
      <w:r w:rsidR="00E854E2">
        <w:rPr>
          <w:sz w:val="20"/>
          <w:szCs w:val="20"/>
        </w:rPr>
        <w:t>j</w:t>
      </w:r>
      <w:r w:rsidR="00E854E2" w:rsidRPr="00642CC1">
        <w:rPr>
          <w:sz w:val="20"/>
          <w:szCs w:val="20"/>
        </w:rPr>
        <w:t>) Jan 1</w:t>
      </w:r>
      <w:r w:rsidR="00E854E2" w:rsidRPr="00642CC1">
        <w:rPr>
          <w:sz w:val="20"/>
          <w:szCs w:val="20"/>
          <w:vertAlign w:val="superscript"/>
        </w:rPr>
        <w:t>st</w:t>
      </w:r>
      <w:r w:rsidR="00E854E2" w:rsidRPr="00642CC1">
        <w:rPr>
          <w:sz w:val="20"/>
          <w:szCs w:val="20"/>
        </w:rPr>
        <w:t>, 20</w:t>
      </w:r>
      <w:r w:rsidR="00E854E2">
        <w:rPr>
          <w:sz w:val="20"/>
          <w:szCs w:val="20"/>
        </w:rPr>
        <w:t>24.</w:t>
      </w:r>
      <w:bookmarkEnd w:id="66"/>
    </w:p>
    <w:p w14:paraId="749495B6" w14:textId="667F9CCC" w:rsidR="003675C2" w:rsidRDefault="003675C2" w:rsidP="0085595C">
      <w:pPr>
        <w:keepNext/>
      </w:pPr>
      <w:r>
        <w:rPr>
          <w:noProof/>
        </w:rPr>
        <w:lastRenderedPageBreak/>
        <w:drawing>
          <wp:inline distT="0" distB="0" distL="0" distR="0" wp14:anchorId="48AF24B0" wp14:editId="3AA04D51">
            <wp:extent cx="3333621" cy="1323832"/>
            <wp:effectExtent l="0" t="0" r="635" b="0"/>
            <wp:docPr id="1163258723" name="Picture 1" descr="A collage of clou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258723" name="Picture 1" descr="A collage of clouds&#10;&#10;Description automatically generated"/>
                    <pic:cNvPicPr/>
                  </pic:nvPicPr>
                  <pic:blipFill>
                    <a:blip r:embed="rId20"/>
                    <a:stretch>
                      <a:fillRect/>
                    </a:stretch>
                  </pic:blipFill>
                  <pic:spPr>
                    <a:xfrm>
                      <a:off x="0" y="0"/>
                      <a:ext cx="3355043" cy="1332339"/>
                    </a:xfrm>
                    <a:prstGeom prst="rect">
                      <a:avLst/>
                    </a:prstGeom>
                  </pic:spPr>
                </pic:pic>
              </a:graphicData>
            </a:graphic>
          </wp:inline>
        </w:drawing>
      </w:r>
    </w:p>
    <w:p w14:paraId="227AF68D" w14:textId="14738BCD" w:rsidR="00E854E2" w:rsidRPr="0085595C" w:rsidRDefault="0085595C" w:rsidP="0085595C">
      <w:pPr>
        <w:pStyle w:val="Caption"/>
        <w:rPr>
          <w:rFonts w:ascii="Tahoma" w:hAnsi="Tahoma" w:cs="Tahoma"/>
          <w:color w:val="000000"/>
          <w:sz w:val="21"/>
          <w:szCs w:val="21"/>
          <w:shd w:val="clear" w:color="auto" w:fill="FFFFFF"/>
        </w:rPr>
      </w:pPr>
      <w:r>
        <w:t xml:space="preserve">Figure </w:t>
      </w:r>
      <w:r>
        <w:fldChar w:fldCharType="begin"/>
      </w:r>
      <w:r>
        <w:instrText xml:space="preserve"> SEQ Figure \* ROMAN </w:instrText>
      </w:r>
      <w:r>
        <w:fldChar w:fldCharType="separate"/>
      </w:r>
      <w:r w:rsidR="009336E4">
        <w:rPr>
          <w:noProof/>
        </w:rPr>
        <w:t>V</w:t>
      </w:r>
      <w:r>
        <w:fldChar w:fldCharType="end"/>
      </w:r>
      <w:r>
        <w:t xml:space="preserve">: </w:t>
      </w:r>
      <w:r w:rsidR="00E854E2" w:rsidRPr="00642CC1">
        <w:rPr>
          <w:sz w:val="20"/>
          <w:szCs w:val="20"/>
        </w:rPr>
        <w:t xml:space="preserve">The </w:t>
      </w:r>
      <w:r w:rsidR="00E854E2">
        <w:rPr>
          <w:sz w:val="20"/>
          <w:szCs w:val="20"/>
        </w:rPr>
        <w:t xml:space="preserve">actual </w:t>
      </w:r>
      <w:r w:rsidR="00E854E2" w:rsidRPr="00642CC1">
        <w:rPr>
          <w:sz w:val="20"/>
          <w:szCs w:val="20"/>
        </w:rPr>
        <w:t xml:space="preserve">semi-monthly </w:t>
      </w:r>
      <w:r w:rsidR="00E854E2">
        <w:rPr>
          <w:sz w:val="20"/>
          <w:szCs w:val="20"/>
        </w:rPr>
        <w:t>evolution of</w:t>
      </w:r>
      <w:r w:rsidR="00E854E2" w:rsidRPr="00642CC1">
        <w:rPr>
          <w:sz w:val="20"/>
          <w:szCs w:val="20"/>
        </w:rPr>
        <w:t xml:space="preserve"> sea ice </w:t>
      </w:r>
      <w:r w:rsidR="00E854E2">
        <w:rPr>
          <w:sz w:val="20"/>
          <w:szCs w:val="20"/>
        </w:rPr>
        <w:t xml:space="preserve">from </w:t>
      </w:r>
      <w:r w:rsidR="00E854E2" w:rsidRPr="00642CC1">
        <w:rPr>
          <w:sz w:val="20"/>
          <w:szCs w:val="20"/>
        </w:rPr>
        <w:t>(a)</w:t>
      </w:r>
      <w:r w:rsidR="00E854E2" w:rsidRPr="00B6358B">
        <w:rPr>
          <w:sz w:val="20"/>
          <w:szCs w:val="20"/>
        </w:rPr>
        <w:t xml:space="preserve"> </w:t>
      </w:r>
      <w:r w:rsidR="00E854E2" w:rsidRPr="00642CC1">
        <w:rPr>
          <w:sz w:val="20"/>
          <w:szCs w:val="20"/>
        </w:rPr>
        <w:t>Aug 16</w:t>
      </w:r>
      <w:r w:rsidR="00E854E2" w:rsidRPr="00642CC1">
        <w:rPr>
          <w:sz w:val="20"/>
          <w:szCs w:val="20"/>
          <w:vertAlign w:val="superscript"/>
        </w:rPr>
        <w:t>th</w:t>
      </w:r>
      <w:r w:rsidR="009F02B2">
        <w:rPr>
          <w:sz w:val="20"/>
          <w:szCs w:val="20"/>
        </w:rPr>
        <w:t xml:space="preserve">, </w:t>
      </w:r>
      <w:r w:rsidR="009F02B2" w:rsidRPr="009F02B2">
        <w:rPr>
          <w:sz w:val="20"/>
          <w:szCs w:val="20"/>
        </w:rPr>
        <w:t xml:space="preserve">2023 to </w:t>
      </w:r>
      <w:r w:rsidR="00E854E2" w:rsidRPr="009F02B2">
        <w:rPr>
          <w:sz w:val="20"/>
          <w:szCs w:val="20"/>
        </w:rPr>
        <w:t>(</w:t>
      </w:r>
      <w:r w:rsidR="009F02B2" w:rsidRPr="009F02B2">
        <w:rPr>
          <w:sz w:val="20"/>
          <w:szCs w:val="20"/>
        </w:rPr>
        <w:t>j</w:t>
      </w:r>
      <w:r w:rsidR="00E854E2" w:rsidRPr="009F02B2">
        <w:rPr>
          <w:sz w:val="20"/>
          <w:szCs w:val="20"/>
        </w:rPr>
        <w:t xml:space="preserve">) </w:t>
      </w:r>
      <w:r w:rsidR="009F02B2" w:rsidRPr="009F02B2">
        <w:rPr>
          <w:sz w:val="20"/>
          <w:szCs w:val="20"/>
        </w:rPr>
        <w:t>Jan</w:t>
      </w:r>
      <w:r w:rsidR="00E854E2" w:rsidRPr="009F02B2">
        <w:rPr>
          <w:sz w:val="20"/>
          <w:szCs w:val="20"/>
        </w:rPr>
        <w:t xml:space="preserve"> 1</w:t>
      </w:r>
      <w:r w:rsidR="00E854E2" w:rsidRPr="009F02B2">
        <w:rPr>
          <w:sz w:val="20"/>
          <w:szCs w:val="20"/>
          <w:vertAlign w:val="superscript"/>
        </w:rPr>
        <w:t>st</w:t>
      </w:r>
      <w:r w:rsidR="00E854E2" w:rsidRPr="009F02B2">
        <w:rPr>
          <w:sz w:val="20"/>
          <w:szCs w:val="20"/>
        </w:rPr>
        <w:t>, 202</w:t>
      </w:r>
      <w:r w:rsidR="009F02B2" w:rsidRPr="009F02B2">
        <w:rPr>
          <w:sz w:val="20"/>
          <w:szCs w:val="20"/>
        </w:rPr>
        <w:t>4</w:t>
      </w:r>
      <w:r w:rsidR="00E854E2">
        <w:rPr>
          <w:sz w:val="20"/>
          <w:szCs w:val="20"/>
        </w:rPr>
        <w:t xml:space="preserve"> </w:t>
      </w:r>
    </w:p>
    <w:p w14:paraId="13DFC12C" w14:textId="43A74405" w:rsidR="00A2346E" w:rsidRDefault="008B11E7" w:rsidP="00B214B9">
      <w:pPr>
        <w:rPr>
          <w:rFonts w:ascii="Tahoma" w:hAnsi="Tahoma" w:cs="Tahoma"/>
          <w:color w:val="000000"/>
          <w:sz w:val="21"/>
          <w:szCs w:val="21"/>
          <w:shd w:val="clear" w:color="auto" w:fill="FFFFFF"/>
        </w:rPr>
      </w:pPr>
      <w:r>
        <w:rPr>
          <w:rFonts w:ascii="Tahoma" w:hAnsi="Tahoma" w:cs="Tahoma"/>
          <w:color w:val="000000"/>
          <w:sz w:val="21"/>
          <w:szCs w:val="21"/>
          <w:shd w:val="clear" w:color="auto" w:fill="FFFFFF"/>
        </w:rPr>
        <w:t>Moreover, we</w:t>
      </w:r>
      <w:r w:rsidR="009F74DB">
        <w:rPr>
          <w:rFonts w:ascii="Tahoma" w:hAnsi="Tahoma" w:cs="Tahoma"/>
          <w:color w:val="000000"/>
          <w:sz w:val="21"/>
          <w:szCs w:val="21"/>
          <w:shd w:val="clear" w:color="auto" w:fill="FFFFFF"/>
        </w:rPr>
        <w:t xml:space="preserve"> checked the ice coverage percentage and </w:t>
      </w:r>
      <w:r w:rsidR="00961921">
        <w:rPr>
          <w:rFonts w:ascii="Tahoma" w:hAnsi="Tahoma" w:cs="Tahoma"/>
          <w:color w:val="000000"/>
          <w:sz w:val="21"/>
          <w:szCs w:val="21"/>
          <w:shd w:val="clear" w:color="auto" w:fill="FFFFFF"/>
        </w:rPr>
        <w:t xml:space="preserve">the </w:t>
      </w:r>
      <w:r w:rsidR="009F74DB">
        <w:rPr>
          <w:rFonts w:ascii="Tahoma" w:hAnsi="Tahoma" w:cs="Tahoma"/>
          <w:color w:val="000000"/>
          <w:sz w:val="21"/>
          <w:szCs w:val="21"/>
          <w:shd w:val="clear" w:color="auto" w:fill="FFFFFF"/>
        </w:rPr>
        <w:t xml:space="preserve">ice extent based on </w:t>
      </w:r>
      <w:r w:rsidR="00B73324">
        <w:rPr>
          <w:rFonts w:ascii="Tahoma" w:hAnsi="Tahoma" w:cs="Tahoma"/>
          <w:color w:val="000000"/>
          <w:sz w:val="21"/>
          <w:szCs w:val="21"/>
          <w:shd w:val="clear" w:color="auto" w:fill="FFFFFF"/>
        </w:rPr>
        <w:t>the above</w:t>
      </w:r>
      <w:r w:rsidR="009F74DB">
        <w:rPr>
          <w:rFonts w:ascii="Tahoma" w:hAnsi="Tahoma" w:cs="Tahoma"/>
          <w:color w:val="000000"/>
          <w:sz w:val="21"/>
          <w:szCs w:val="21"/>
          <w:shd w:val="clear" w:color="auto" w:fill="FFFFFF"/>
        </w:rPr>
        <w:t xml:space="preserve"> </w:t>
      </w:r>
      <w:r w:rsidR="00B73324">
        <w:rPr>
          <w:rFonts w:ascii="Tahoma" w:hAnsi="Tahoma" w:cs="Tahoma"/>
          <w:color w:val="000000"/>
          <w:sz w:val="21"/>
          <w:szCs w:val="21"/>
          <w:shd w:val="clear" w:color="auto" w:fill="FFFFFF"/>
        </w:rPr>
        <w:t>predict</w:t>
      </w:r>
      <w:r w:rsidR="003675C2">
        <w:rPr>
          <w:rFonts w:ascii="Tahoma" w:hAnsi="Tahoma" w:cs="Tahoma"/>
          <w:color w:val="000000"/>
          <w:sz w:val="21"/>
          <w:szCs w:val="21"/>
          <w:shd w:val="clear" w:color="auto" w:fill="FFFFFF"/>
        </w:rPr>
        <w:t>ion</w:t>
      </w:r>
      <w:r w:rsidR="00B73324">
        <w:rPr>
          <w:rFonts w:ascii="Tahoma" w:hAnsi="Tahoma" w:cs="Tahoma"/>
          <w:color w:val="000000"/>
          <w:sz w:val="21"/>
          <w:szCs w:val="21"/>
          <w:shd w:val="clear" w:color="auto" w:fill="FFFFFF"/>
        </w:rPr>
        <w:t xml:space="preserve">s. In Figure </w:t>
      </w:r>
      <w:r w:rsidR="0085595C">
        <w:rPr>
          <w:rFonts w:ascii="Tahoma" w:hAnsi="Tahoma" w:cs="Tahoma"/>
          <w:color w:val="000000"/>
          <w:sz w:val="21"/>
          <w:szCs w:val="21"/>
          <w:shd w:val="clear" w:color="auto" w:fill="FFFFFF"/>
        </w:rPr>
        <w:t>V</w:t>
      </w:r>
      <w:r w:rsidR="00BF0872">
        <w:rPr>
          <w:rFonts w:ascii="Tahoma" w:hAnsi="Tahoma" w:cs="Tahoma"/>
          <w:color w:val="000000"/>
          <w:sz w:val="21"/>
          <w:szCs w:val="21"/>
          <w:shd w:val="clear" w:color="auto" w:fill="FFFFFF"/>
        </w:rPr>
        <w:t>I</w:t>
      </w:r>
      <w:r w:rsidR="00B73324">
        <w:rPr>
          <w:rFonts w:ascii="Tahoma" w:hAnsi="Tahoma" w:cs="Tahoma"/>
          <w:color w:val="000000"/>
          <w:sz w:val="21"/>
          <w:szCs w:val="21"/>
          <w:shd w:val="clear" w:color="auto" w:fill="FFFFFF"/>
        </w:rPr>
        <w:t>, the blue curves are actual 2023 observations; the orange curve</w:t>
      </w:r>
      <w:r w:rsidR="00961921">
        <w:rPr>
          <w:rFonts w:ascii="Tahoma" w:hAnsi="Tahoma" w:cs="Tahoma"/>
          <w:color w:val="000000"/>
          <w:sz w:val="21"/>
          <w:szCs w:val="21"/>
          <w:shd w:val="clear" w:color="auto" w:fill="FFFFFF"/>
        </w:rPr>
        <w:t>s</w:t>
      </w:r>
      <w:r w:rsidR="00B73324">
        <w:rPr>
          <w:rFonts w:ascii="Tahoma" w:hAnsi="Tahoma" w:cs="Tahoma"/>
          <w:color w:val="000000"/>
          <w:sz w:val="21"/>
          <w:szCs w:val="21"/>
          <w:shd w:val="clear" w:color="auto" w:fill="FFFFFF"/>
        </w:rPr>
        <w:t xml:space="preserve"> from Jun 16</w:t>
      </w:r>
      <w:r w:rsidR="00BF0872" w:rsidRPr="00BF0872">
        <w:rPr>
          <w:rFonts w:ascii="Tahoma" w:hAnsi="Tahoma" w:cs="Tahoma"/>
          <w:color w:val="000000"/>
          <w:sz w:val="21"/>
          <w:szCs w:val="21"/>
          <w:shd w:val="clear" w:color="auto" w:fill="FFFFFF"/>
          <w:vertAlign w:val="superscript"/>
        </w:rPr>
        <w:t>th</w:t>
      </w:r>
      <w:r w:rsidR="00B73324">
        <w:rPr>
          <w:rFonts w:ascii="Tahoma" w:hAnsi="Tahoma" w:cs="Tahoma"/>
          <w:color w:val="000000"/>
          <w:sz w:val="21"/>
          <w:szCs w:val="21"/>
          <w:shd w:val="clear" w:color="auto" w:fill="FFFFFF"/>
        </w:rPr>
        <w:t xml:space="preserve"> to Aug 16</w:t>
      </w:r>
      <w:r w:rsidR="00BF0872" w:rsidRPr="00BF0872">
        <w:rPr>
          <w:rFonts w:ascii="Tahoma" w:hAnsi="Tahoma" w:cs="Tahoma"/>
          <w:color w:val="000000"/>
          <w:sz w:val="21"/>
          <w:szCs w:val="21"/>
          <w:shd w:val="clear" w:color="auto" w:fill="FFFFFF"/>
          <w:vertAlign w:val="superscript"/>
        </w:rPr>
        <w:t>th</w:t>
      </w:r>
      <w:r w:rsidR="009F02B2">
        <w:rPr>
          <w:rFonts w:ascii="Tahoma" w:hAnsi="Tahoma" w:cs="Tahoma"/>
          <w:color w:val="000000"/>
          <w:sz w:val="21"/>
          <w:szCs w:val="21"/>
          <w:shd w:val="clear" w:color="auto" w:fill="FFFFFF"/>
        </w:rPr>
        <w:t xml:space="preserve">, 2023 </w:t>
      </w:r>
      <w:r w:rsidR="00B73324">
        <w:rPr>
          <w:rFonts w:ascii="Tahoma" w:hAnsi="Tahoma" w:cs="Tahoma"/>
          <w:color w:val="000000"/>
          <w:sz w:val="21"/>
          <w:szCs w:val="21"/>
          <w:shd w:val="clear" w:color="auto" w:fill="FFFFFF"/>
        </w:rPr>
        <w:t xml:space="preserve">are based on 2023 best-fit Ising parameters, </w:t>
      </w:r>
      <w:r w:rsidR="00961921">
        <w:rPr>
          <w:rFonts w:ascii="Tahoma" w:hAnsi="Tahoma" w:cs="Tahoma"/>
          <w:color w:val="000000"/>
          <w:sz w:val="21"/>
          <w:szCs w:val="21"/>
          <w:shd w:val="clear" w:color="auto" w:fill="FFFFFF"/>
        </w:rPr>
        <w:t>while f</w:t>
      </w:r>
      <w:r w:rsidR="00B73324">
        <w:rPr>
          <w:rFonts w:ascii="Tahoma" w:hAnsi="Tahoma" w:cs="Tahoma"/>
          <w:color w:val="000000"/>
          <w:sz w:val="21"/>
          <w:szCs w:val="21"/>
          <w:shd w:val="clear" w:color="auto" w:fill="FFFFFF"/>
        </w:rPr>
        <w:t>rom Sep</w:t>
      </w:r>
      <w:r w:rsidR="00BF0872">
        <w:rPr>
          <w:rFonts w:ascii="Tahoma" w:hAnsi="Tahoma" w:cs="Tahoma"/>
          <w:color w:val="000000"/>
          <w:sz w:val="21"/>
          <w:szCs w:val="21"/>
          <w:shd w:val="clear" w:color="auto" w:fill="FFFFFF"/>
        </w:rPr>
        <w:t>t</w:t>
      </w:r>
      <w:r w:rsidR="00B73324">
        <w:rPr>
          <w:rFonts w:ascii="Tahoma" w:hAnsi="Tahoma" w:cs="Tahoma"/>
          <w:color w:val="000000"/>
          <w:sz w:val="21"/>
          <w:szCs w:val="21"/>
          <w:shd w:val="clear" w:color="auto" w:fill="FFFFFF"/>
        </w:rPr>
        <w:t xml:space="preserve"> 1</w:t>
      </w:r>
      <w:r w:rsidR="00BF0872" w:rsidRPr="00BF0872">
        <w:rPr>
          <w:rFonts w:ascii="Tahoma" w:hAnsi="Tahoma" w:cs="Tahoma"/>
          <w:color w:val="000000"/>
          <w:sz w:val="21"/>
          <w:szCs w:val="21"/>
          <w:shd w:val="clear" w:color="auto" w:fill="FFFFFF"/>
          <w:vertAlign w:val="superscript"/>
        </w:rPr>
        <w:t>st</w:t>
      </w:r>
      <w:r w:rsidR="009F02B2">
        <w:rPr>
          <w:rFonts w:ascii="Tahoma" w:hAnsi="Tahoma" w:cs="Tahoma"/>
          <w:color w:val="000000"/>
          <w:sz w:val="21"/>
          <w:szCs w:val="21"/>
          <w:shd w:val="clear" w:color="auto" w:fill="FFFFFF"/>
        </w:rPr>
        <w:t xml:space="preserve">, 2023 </w:t>
      </w:r>
      <w:r w:rsidR="00B73324">
        <w:rPr>
          <w:rFonts w:ascii="Tahoma" w:hAnsi="Tahoma" w:cs="Tahoma"/>
          <w:color w:val="000000"/>
          <w:sz w:val="21"/>
          <w:szCs w:val="21"/>
          <w:shd w:val="clear" w:color="auto" w:fill="FFFFFF"/>
        </w:rPr>
        <w:t xml:space="preserve">to </w:t>
      </w:r>
      <w:r w:rsidR="00BF0872">
        <w:rPr>
          <w:rFonts w:ascii="Tahoma" w:hAnsi="Tahoma" w:cs="Tahoma"/>
          <w:color w:val="000000"/>
          <w:sz w:val="21"/>
          <w:szCs w:val="21"/>
          <w:shd w:val="clear" w:color="auto" w:fill="FFFFFF"/>
        </w:rPr>
        <w:t>Jan 1</w:t>
      </w:r>
      <w:r w:rsidR="00BF0872" w:rsidRPr="00BF0872">
        <w:rPr>
          <w:rFonts w:ascii="Tahoma" w:hAnsi="Tahoma" w:cs="Tahoma"/>
          <w:color w:val="000000"/>
          <w:sz w:val="21"/>
          <w:szCs w:val="21"/>
          <w:shd w:val="clear" w:color="auto" w:fill="FFFFFF"/>
          <w:vertAlign w:val="superscript"/>
        </w:rPr>
        <w:t>st</w:t>
      </w:r>
      <w:r w:rsidR="009F02B2">
        <w:rPr>
          <w:rFonts w:ascii="Tahoma" w:hAnsi="Tahoma" w:cs="Tahoma"/>
          <w:color w:val="000000"/>
          <w:sz w:val="21"/>
          <w:szCs w:val="21"/>
          <w:shd w:val="clear" w:color="auto" w:fill="FFFFFF"/>
        </w:rPr>
        <w:t xml:space="preserve">, 2024 </w:t>
      </w:r>
      <w:r w:rsidR="00961921">
        <w:rPr>
          <w:rFonts w:ascii="Tahoma" w:hAnsi="Tahoma" w:cs="Tahoma"/>
          <w:color w:val="000000"/>
          <w:sz w:val="21"/>
          <w:szCs w:val="21"/>
          <w:shd w:val="clear" w:color="auto" w:fill="FFFFFF"/>
        </w:rPr>
        <w:t xml:space="preserve">they </w:t>
      </w:r>
      <w:r w:rsidR="00B73324">
        <w:rPr>
          <w:rFonts w:ascii="Tahoma" w:hAnsi="Tahoma" w:cs="Tahoma"/>
          <w:color w:val="000000"/>
          <w:sz w:val="21"/>
          <w:szCs w:val="21"/>
          <w:shd w:val="clear" w:color="auto" w:fill="FFFFFF"/>
        </w:rPr>
        <w:t>are based on 2022 best fit parameters</w:t>
      </w:r>
      <w:r w:rsidR="00C74079">
        <w:rPr>
          <w:rFonts w:ascii="Tahoma" w:hAnsi="Tahoma" w:cs="Tahoma"/>
          <w:color w:val="000000"/>
          <w:sz w:val="21"/>
          <w:szCs w:val="21"/>
          <w:shd w:val="clear" w:color="auto" w:fill="FFFFFF"/>
        </w:rPr>
        <w:t xml:space="preserve"> and the results </w:t>
      </w:r>
      <w:r w:rsidR="00B73324">
        <w:rPr>
          <w:rFonts w:ascii="Tahoma" w:hAnsi="Tahoma" w:cs="Tahoma"/>
          <w:color w:val="000000"/>
          <w:sz w:val="21"/>
          <w:szCs w:val="21"/>
          <w:shd w:val="clear" w:color="auto" w:fill="FFFFFF"/>
        </w:rPr>
        <w:t xml:space="preserve">in </w:t>
      </w:r>
      <w:r w:rsidR="00C74079">
        <w:rPr>
          <w:rFonts w:ascii="Tahoma" w:hAnsi="Tahoma" w:cs="Tahoma"/>
          <w:color w:val="000000"/>
          <w:sz w:val="21"/>
          <w:szCs w:val="21"/>
          <w:shd w:val="clear" w:color="auto" w:fill="FFFFFF"/>
        </w:rPr>
        <w:t xml:space="preserve">above </w:t>
      </w:r>
      <w:r w:rsidR="00B73324">
        <w:rPr>
          <w:rFonts w:ascii="Tahoma" w:hAnsi="Tahoma" w:cs="Tahoma"/>
          <w:color w:val="000000"/>
          <w:sz w:val="21"/>
          <w:szCs w:val="21"/>
          <w:shd w:val="clear" w:color="auto" w:fill="FFFFFF"/>
        </w:rPr>
        <w:t xml:space="preserve">Figure </w:t>
      </w:r>
      <w:r w:rsidR="00BF0872">
        <w:rPr>
          <w:rFonts w:ascii="Tahoma" w:hAnsi="Tahoma" w:cs="Tahoma"/>
          <w:color w:val="000000"/>
          <w:sz w:val="21"/>
          <w:szCs w:val="21"/>
          <w:shd w:val="clear" w:color="auto" w:fill="FFFFFF"/>
        </w:rPr>
        <w:t>IV</w:t>
      </w:r>
      <w:r w:rsidR="00B73324">
        <w:rPr>
          <w:rFonts w:ascii="Tahoma" w:hAnsi="Tahoma" w:cs="Tahoma"/>
          <w:color w:val="000000"/>
          <w:sz w:val="21"/>
          <w:szCs w:val="21"/>
          <w:shd w:val="clear" w:color="auto" w:fill="FFFFFF"/>
        </w:rPr>
        <w:t xml:space="preserve"> and </w:t>
      </w:r>
      <w:r w:rsidR="00C00A2D">
        <w:rPr>
          <w:rFonts w:ascii="Tahoma" w:hAnsi="Tahoma" w:cs="Tahoma"/>
          <w:color w:val="000000"/>
          <w:sz w:val="21"/>
          <w:szCs w:val="21"/>
          <w:shd w:val="clear" w:color="auto" w:fill="FFFFFF"/>
        </w:rPr>
        <w:t>V</w:t>
      </w:r>
      <w:r w:rsidR="008622A8">
        <w:rPr>
          <w:rFonts w:ascii="Tahoma" w:hAnsi="Tahoma" w:cs="Tahoma"/>
          <w:color w:val="000000"/>
          <w:sz w:val="21"/>
          <w:szCs w:val="21"/>
          <w:shd w:val="clear" w:color="auto" w:fill="FFFFFF"/>
        </w:rPr>
        <w:t>.</w:t>
      </w:r>
      <w:r w:rsidR="00B73324">
        <w:rPr>
          <w:rFonts w:ascii="Tahoma" w:hAnsi="Tahoma" w:cs="Tahoma"/>
          <w:color w:val="000000"/>
          <w:sz w:val="21"/>
          <w:szCs w:val="21"/>
          <w:shd w:val="clear" w:color="auto" w:fill="FFFFFF"/>
        </w:rPr>
        <w:t xml:space="preserve"> </w:t>
      </w:r>
    </w:p>
    <w:p w14:paraId="38222F94" w14:textId="2177EC6A" w:rsidR="00245068" w:rsidRDefault="00245068" w:rsidP="00B214B9">
      <w:pPr>
        <w:rPr>
          <w:rFonts w:ascii="Tahoma" w:hAnsi="Tahoma" w:cs="Tahoma"/>
          <w:color w:val="000000"/>
          <w:sz w:val="21"/>
          <w:szCs w:val="21"/>
          <w:shd w:val="clear" w:color="auto" w:fill="FFFFFF"/>
        </w:rPr>
      </w:pPr>
      <w:r>
        <w:rPr>
          <w:noProof/>
        </w:rPr>
        <w:drawing>
          <wp:inline distT="0" distB="0" distL="0" distR="0" wp14:anchorId="10B55F2D" wp14:editId="69113BD9">
            <wp:extent cx="3903260" cy="2012931"/>
            <wp:effectExtent l="0" t="0" r="2540" b="6985"/>
            <wp:docPr id="2069585771" name="Picture 1" descr="A graph of a graph of a graph of a graph of a graph of a graph of a graph of a graph of a graph of a graph of a graph of a graph of a graph of&#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585771" name="Picture 1" descr="A graph of a graph of a graph of a graph of a graph of a graph of a graph of a graph of a graph of a graph of a graph of a graph of a graph of&#10;&#10;Description automatically generated"/>
                    <pic:cNvPicPr/>
                  </pic:nvPicPr>
                  <pic:blipFill>
                    <a:blip r:embed="rId21"/>
                    <a:stretch>
                      <a:fillRect/>
                    </a:stretch>
                  </pic:blipFill>
                  <pic:spPr>
                    <a:xfrm>
                      <a:off x="0" y="0"/>
                      <a:ext cx="3923208" cy="2023218"/>
                    </a:xfrm>
                    <a:prstGeom prst="rect">
                      <a:avLst/>
                    </a:prstGeom>
                  </pic:spPr>
                </pic:pic>
              </a:graphicData>
            </a:graphic>
          </wp:inline>
        </w:drawing>
      </w:r>
    </w:p>
    <w:p w14:paraId="2E6664C2" w14:textId="18E11EDB" w:rsidR="00E854E2" w:rsidDel="00961921" w:rsidRDefault="0085595C" w:rsidP="0085595C">
      <w:pPr>
        <w:pStyle w:val="Caption"/>
        <w:rPr>
          <w:del w:id="67" w:author="Ying Zhao" w:date="2024-04-11T13:36:00Z"/>
          <w:rFonts w:ascii="Tahoma" w:hAnsi="Tahoma" w:cs="Tahoma"/>
          <w:color w:val="000000"/>
          <w:sz w:val="21"/>
          <w:szCs w:val="21"/>
          <w:shd w:val="clear" w:color="auto" w:fill="FFFFFF"/>
        </w:rPr>
      </w:pPr>
      <w:r>
        <w:t xml:space="preserve">Figure </w:t>
      </w:r>
      <w:r>
        <w:fldChar w:fldCharType="begin"/>
      </w:r>
      <w:r>
        <w:instrText xml:space="preserve"> SEQ Figure \* ROMAN </w:instrText>
      </w:r>
      <w:r>
        <w:fldChar w:fldCharType="separate"/>
      </w:r>
      <w:r w:rsidR="009336E4">
        <w:rPr>
          <w:noProof/>
        </w:rPr>
        <w:t>VI</w:t>
      </w:r>
      <w:r>
        <w:fldChar w:fldCharType="end"/>
      </w:r>
      <w:r>
        <w:t xml:space="preserve">: </w:t>
      </w:r>
      <w:r w:rsidR="00E854E2" w:rsidRPr="00676DAB">
        <w:rPr>
          <w:sz w:val="20"/>
          <w:szCs w:val="20"/>
        </w:rPr>
        <w:t xml:space="preserve">(a) The ice coverage percentage </w:t>
      </w:r>
      <w:r w:rsidR="00E854E2">
        <w:rPr>
          <w:sz w:val="20"/>
          <w:szCs w:val="20"/>
        </w:rPr>
        <w:t xml:space="preserve">and (b) the </w:t>
      </w:r>
      <w:r w:rsidR="00E854E2" w:rsidRPr="00B23F95">
        <w:rPr>
          <w:sz w:val="20"/>
          <w:szCs w:val="20"/>
        </w:rPr>
        <w:t>sea ice extent</w:t>
      </w:r>
      <w:r w:rsidR="00E854E2" w:rsidRPr="00E854E2">
        <w:rPr>
          <w:sz w:val="20"/>
          <w:szCs w:val="20"/>
        </w:rPr>
        <w:t xml:space="preserve"> for</w:t>
      </w:r>
      <w:r w:rsidR="00E854E2" w:rsidRPr="00676DAB">
        <w:rPr>
          <w:sz w:val="20"/>
          <w:szCs w:val="20"/>
        </w:rPr>
        <w:t xml:space="preserve"> our focus area </w:t>
      </w:r>
      <w:r w:rsidR="00E854E2">
        <w:rPr>
          <w:sz w:val="20"/>
          <w:szCs w:val="20"/>
        </w:rPr>
        <w:t>in 202</w:t>
      </w:r>
      <w:r w:rsidR="00B55DCD">
        <w:rPr>
          <w:sz w:val="20"/>
          <w:szCs w:val="20"/>
        </w:rPr>
        <w:t>3</w:t>
      </w:r>
      <w:r w:rsidR="00E854E2">
        <w:rPr>
          <w:sz w:val="20"/>
          <w:szCs w:val="20"/>
        </w:rPr>
        <w:t>. The predicted (orange) curve</w:t>
      </w:r>
      <w:r w:rsidR="009F74DB">
        <w:rPr>
          <w:sz w:val="20"/>
          <w:szCs w:val="20"/>
        </w:rPr>
        <w:t>s</w:t>
      </w:r>
      <w:r w:rsidR="00E854E2">
        <w:rPr>
          <w:sz w:val="20"/>
          <w:szCs w:val="20"/>
        </w:rPr>
        <w:t xml:space="preserve"> </w:t>
      </w:r>
      <w:r w:rsidR="00E854E2" w:rsidRPr="00CC3729">
        <w:rPr>
          <w:sz w:val="20"/>
          <w:szCs w:val="20"/>
        </w:rPr>
        <w:t xml:space="preserve">from Sept </w:t>
      </w:r>
      <w:r w:rsidR="00961921">
        <w:rPr>
          <w:sz w:val="20"/>
          <w:szCs w:val="20"/>
        </w:rPr>
        <w:t>1</w:t>
      </w:r>
      <w:r w:rsidR="00961921" w:rsidRPr="00C74079">
        <w:rPr>
          <w:sz w:val="20"/>
          <w:szCs w:val="20"/>
          <w:vertAlign w:val="superscript"/>
        </w:rPr>
        <w:t>st</w:t>
      </w:r>
      <w:r w:rsidR="00E854E2" w:rsidRPr="00CC3729">
        <w:rPr>
          <w:sz w:val="20"/>
          <w:szCs w:val="20"/>
        </w:rPr>
        <w:t>, 2023 onwards are based</w:t>
      </w:r>
      <w:r w:rsidR="00E854E2">
        <w:rPr>
          <w:sz w:val="20"/>
          <w:szCs w:val="20"/>
        </w:rPr>
        <w:t xml:space="preserve"> on 2022 best-fit parameters.</w:t>
      </w:r>
    </w:p>
    <w:p w14:paraId="2E381119" w14:textId="7C15372A" w:rsidR="005E7129" w:rsidRDefault="005E7129" w:rsidP="00961921">
      <w:pPr>
        <w:pStyle w:val="Caption"/>
        <w:rPr>
          <w:ins w:id="68" w:author="Ying Zhao" w:date="2024-04-11T13:36:00Z"/>
          <w:highlight w:val="yellow"/>
          <w:shd w:val="clear" w:color="auto" w:fill="FFFFFF"/>
        </w:rPr>
      </w:pPr>
      <w:del w:id="69" w:author="Ying Zhao" w:date="2024-04-11T13:36:00Z">
        <w:r w:rsidDel="00961921">
          <w:rPr>
            <w:highlight w:val="yellow"/>
            <w:shd w:val="clear" w:color="auto" w:fill="FFFFFF"/>
          </w:rPr>
          <w:br w:type="page"/>
        </w:r>
      </w:del>
    </w:p>
    <w:p w14:paraId="7FB5E1B5" w14:textId="16342CE3" w:rsidR="00961921" w:rsidRDefault="00F3180F" w:rsidP="00961921">
      <w:pPr>
        <w:rPr>
          <w:rFonts w:ascii="Tahoma" w:hAnsi="Tahoma" w:cs="Tahoma"/>
          <w:color w:val="000000"/>
          <w:sz w:val="21"/>
          <w:szCs w:val="21"/>
          <w:shd w:val="clear" w:color="auto" w:fill="FFFFFF"/>
        </w:rPr>
      </w:pPr>
      <w:r>
        <w:rPr>
          <w:rFonts w:ascii="Tahoma" w:hAnsi="Tahoma" w:cs="Tahoma"/>
          <w:color w:val="000000"/>
          <w:sz w:val="21"/>
          <w:szCs w:val="21"/>
          <w:shd w:val="clear" w:color="auto" w:fill="FFFFFF"/>
        </w:rPr>
        <w:lastRenderedPageBreak/>
        <w:t>Notably, although</w:t>
      </w:r>
      <w:r>
        <w:rPr>
          <w:rFonts w:ascii="Tahoma" w:hAnsi="Tahoma" w:cs="Tahoma"/>
          <w:color w:val="000000"/>
          <w:sz w:val="21"/>
          <w:szCs w:val="21"/>
          <w:shd w:val="clear" w:color="auto" w:fill="FFFFFF"/>
        </w:rPr>
        <w:t xml:space="preserve"> larger deviations are observed from Sept 1</w:t>
      </w:r>
      <w:r w:rsidRPr="00BF0872">
        <w:rPr>
          <w:rFonts w:ascii="Tahoma" w:hAnsi="Tahoma" w:cs="Tahoma"/>
          <w:color w:val="000000"/>
          <w:sz w:val="21"/>
          <w:szCs w:val="21"/>
          <w:shd w:val="clear" w:color="auto" w:fill="FFFFFF"/>
          <w:vertAlign w:val="superscript"/>
        </w:rPr>
        <w:t>st</w:t>
      </w:r>
      <w:r>
        <w:rPr>
          <w:rFonts w:ascii="Tahoma" w:hAnsi="Tahoma" w:cs="Tahoma"/>
          <w:color w:val="000000"/>
          <w:sz w:val="21"/>
          <w:szCs w:val="21"/>
          <w:shd w:val="clear" w:color="auto" w:fill="FFFFFF"/>
        </w:rPr>
        <w:t xml:space="preserve"> and later</w:t>
      </w:r>
      <w:r>
        <w:rPr>
          <w:rFonts w:ascii="Tahoma" w:hAnsi="Tahoma" w:cs="Tahoma"/>
          <w:color w:val="000000"/>
          <w:sz w:val="21"/>
          <w:szCs w:val="21"/>
          <w:shd w:val="clear" w:color="auto" w:fill="FFFFFF"/>
        </w:rPr>
        <w:t xml:space="preserve"> </w:t>
      </w:r>
      <w:r>
        <w:rPr>
          <w:rFonts w:ascii="Tahoma" w:hAnsi="Tahoma" w:cs="Tahoma"/>
          <w:color w:val="000000"/>
          <w:sz w:val="21"/>
          <w:szCs w:val="21"/>
          <w:shd w:val="clear" w:color="auto" w:fill="FFFFFF"/>
        </w:rPr>
        <w:t xml:space="preserve">in Figure VI(b), </w:t>
      </w:r>
      <w:r>
        <w:rPr>
          <w:rFonts w:ascii="Tahoma" w:hAnsi="Tahoma" w:cs="Tahoma"/>
          <w:color w:val="000000"/>
          <w:sz w:val="21"/>
          <w:szCs w:val="21"/>
          <w:shd w:val="clear" w:color="auto" w:fill="FFFFFF"/>
        </w:rPr>
        <w:t xml:space="preserve">our experiment accurately predicted </w:t>
      </w:r>
      <w:r>
        <w:rPr>
          <w:rFonts w:ascii="Tahoma" w:hAnsi="Tahoma" w:cs="Tahoma"/>
          <w:color w:val="000000"/>
          <w:sz w:val="21"/>
          <w:szCs w:val="21"/>
          <w:shd w:val="clear" w:color="auto" w:fill="FFFFFF"/>
        </w:rPr>
        <w:t xml:space="preserve">the ice extent </w:t>
      </w:r>
      <w:r>
        <w:rPr>
          <w:rFonts w:ascii="Tahoma" w:hAnsi="Tahoma" w:cs="Tahoma"/>
          <w:color w:val="000000"/>
          <w:sz w:val="21"/>
          <w:szCs w:val="21"/>
          <w:shd w:val="clear" w:color="auto" w:fill="FFFFFF"/>
        </w:rPr>
        <w:t>in</w:t>
      </w:r>
      <w:r>
        <w:rPr>
          <w:rFonts w:ascii="Tahoma" w:hAnsi="Tahoma" w:cs="Tahoma"/>
          <w:color w:val="000000"/>
          <w:sz w:val="21"/>
          <w:szCs w:val="21"/>
          <w:shd w:val="clear" w:color="auto" w:fill="FFFFFF"/>
        </w:rPr>
        <w:t xml:space="preserve"> Sept 2023 </w:t>
      </w:r>
      <w:r>
        <w:rPr>
          <w:rFonts w:ascii="Tahoma" w:hAnsi="Tahoma" w:cs="Tahoma"/>
          <w:color w:val="000000"/>
          <w:sz w:val="21"/>
          <w:szCs w:val="21"/>
          <w:shd w:val="clear" w:color="auto" w:fill="FFFFFF"/>
        </w:rPr>
        <w:t xml:space="preserve">to be </w:t>
      </w:r>
      <w:r>
        <w:rPr>
          <w:rFonts w:ascii="Tahoma" w:hAnsi="Tahoma" w:cs="Tahoma"/>
          <w:color w:val="000000"/>
          <w:sz w:val="21"/>
          <w:szCs w:val="21"/>
          <w:shd w:val="clear" w:color="auto" w:fill="FFFFFF"/>
        </w:rPr>
        <w:t xml:space="preserve">the second lowest in history for this focus area. This shows </w:t>
      </w:r>
      <w:proofErr w:type="gramStart"/>
      <w:r>
        <w:rPr>
          <w:rFonts w:ascii="Tahoma" w:hAnsi="Tahoma" w:cs="Tahoma"/>
          <w:color w:val="000000"/>
          <w:sz w:val="21"/>
          <w:szCs w:val="21"/>
          <w:shd w:val="clear" w:color="auto" w:fill="FFFFFF"/>
        </w:rPr>
        <w:t>that,</w:t>
      </w:r>
      <w:proofErr w:type="gramEnd"/>
      <w:r>
        <w:rPr>
          <w:rFonts w:ascii="Tahoma" w:hAnsi="Tahoma" w:cs="Tahoma"/>
          <w:color w:val="000000"/>
          <w:sz w:val="21"/>
          <w:szCs w:val="21"/>
          <w:shd w:val="clear" w:color="auto" w:fill="FFFFFF"/>
        </w:rPr>
        <w:t xml:space="preserve"> </w:t>
      </w:r>
      <w:r>
        <w:rPr>
          <w:rFonts w:ascii="Tahoma" w:hAnsi="Tahoma" w:cs="Tahoma"/>
          <w:color w:val="000000"/>
          <w:sz w:val="21"/>
          <w:szCs w:val="21"/>
          <w:shd w:val="clear" w:color="auto" w:fill="FFFFFF"/>
        </w:rPr>
        <w:t>the extrapolation ability of our model</w:t>
      </w:r>
      <w:r>
        <w:rPr>
          <w:rFonts w:ascii="Tahoma" w:hAnsi="Tahoma" w:cs="Tahoma"/>
          <w:color w:val="000000"/>
          <w:sz w:val="21"/>
          <w:szCs w:val="21"/>
          <w:shd w:val="clear" w:color="auto" w:fill="FFFFFF"/>
        </w:rPr>
        <w:t xml:space="preserve">, even though far from </w:t>
      </w:r>
      <w:r>
        <w:rPr>
          <w:rFonts w:ascii="Tahoma" w:hAnsi="Tahoma" w:cs="Tahoma"/>
          <w:color w:val="000000"/>
          <w:sz w:val="21"/>
          <w:szCs w:val="21"/>
          <w:shd w:val="clear" w:color="auto" w:fill="FFFFFF"/>
        </w:rPr>
        <w:t xml:space="preserve">being </w:t>
      </w:r>
      <w:r>
        <w:rPr>
          <w:rFonts w:ascii="Tahoma" w:hAnsi="Tahoma" w:cs="Tahoma"/>
          <w:color w:val="000000"/>
          <w:sz w:val="21"/>
          <w:szCs w:val="21"/>
          <w:shd w:val="clear" w:color="auto" w:fill="FFFFFF"/>
        </w:rPr>
        <w:t xml:space="preserve">perfect, </w:t>
      </w:r>
      <w:r>
        <w:rPr>
          <w:rFonts w:ascii="Tahoma" w:hAnsi="Tahoma" w:cs="Tahoma"/>
          <w:color w:val="000000"/>
          <w:sz w:val="21"/>
          <w:szCs w:val="21"/>
          <w:shd w:val="clear" w:color="auto" w:fill="FFFFFF"/>
        </w:rPr>
        <w:t xml:space="preserve">is strong and </w:t>
      </w:r>
      <w:r>
        <w:rPr>
          <w:rFonts w:ascii="Tahoma" w:hAnsi="Tahoma" w:cs="Tahoma"/>
          <w:color w:val="000000"/>
          <w:sz w:val="21"/>
          <w:szCs w:val="21"/>
          <w:shd w:val="clear" w:color="auto" w:fill="FFFFFF"/>
        </w:rPr>
        <w:t xml:space="preserve">can </w:t>
      </w:r>
      <w:r>
        <w:rPr>
          <w:rFonts w:ascii="Tahoma" w:hAnsi="Tahoma" w:cs="Tahoma"/>
          <w:color w:val="000000"/>
          <w:sz w:val="21"/>
          <w:szCs w:val="21"/>
          <w:shd w:val="clear" w:color="auto" w:fill="FFFFFF"/>
        </w:rPr>
        <w:t xml:space="preserve">offer many insights into the sea ice dynamics for the near future. </w:t>
      </w:r>
    </w:p>
    <w:p w14:paraId="3FCFD02C" w14:textId="77777777" w:rsidR="00F3180F" w:rsidRDefault="00F3180F" w:rsidP="00961921">
      <w:pPr>
        <w:rPr>
          <w:ins w:id="70" w:author="Ying Zhao" w:date="2024-04-11T20:22:00Z"/>
          <w:highlight w:val="yellow"/>
        </w:rPr>
      </w:pPr>
    </w:p>
    <w:p w14:paraId="7DB75178" w14:textId="0E366EDF" w:rsidR="008622A8" w:rsidRDefault="008622A8" w:rsidP="00961921">
      <w:pPr>
        <w:rPr>
          <w:ins w:id="71" w:author="Ying Zhao" w:date="2024-04-11T20:22:00Z"/>
          <w:highlight w:val="yellow"/>
        </w:rPr>
      </w:pPr>
      <w:ins w:id="72" w:author="Ying Zhao" w:date="2024-04-11T20:22:00Z">
        <w:r>
          <w:rPr>
            <w:highlight w:val="yellow"/>
          </w:rPr>
          <w:t>Due to length constr</w:t>
        </w:r>
      </w:ins>
      <w:ins w:id="73" w:author="Ying Zhao" w:date="2024-04-11T20:23:00Z">
        <w:r>
          <w:rPr>
            <w:highlight w:val="yellow"/>
          </w:rPr>
          <w:t>aint of the paper, the above details this analysis is not included in paper. However, it is briefly discussed in Section VI.A.</w:t>
        </w:r>
      </w:ins>
    </w:p>
    <w:p w14:paraId="45942A6B" w14:textId="77777777" w:rsidR="008622A8" w:rsidRPr="00961921" w:rsidRDefault="008622A8" w:rsidP="00961921">
      <w:pPr>
        <w:rPr>
          <w:highlight w:val="yellow"/>
          <w:rPrChange w:id="74" w:author="Ying Zhao" w:date="2024-04-11T13:36:00Z">
            <w:rPr>
              <w:highlight w:val="yellow"/>
              <w:shd w:val="clear" w:color="auto" w:fill="FFFFFF"/>
            </w:rPr>
          </w:rPrChange>
        </w:rPr>
      </w:pPr>
    </w:p>
    <w:p w14:paraId="6F0404C7" w14:textId="77777777" w:rsidR="007F7A5E" w:rsidRDefault="007F7A5E">
      <w:pPr>
        <w:rPr>
          <w:ins w:id="75" w:author="Ying Zhao" w:date="2024-04-11T20:24:00Z"/>
          <w:rFonts w:ascii="Tahoma" w:hAnsi="Tahoma" w:cs="Tahoma"/>
          <w:color w:val="000000"/>
          <w:sz w:val="21"/>
          <w:szCs w:val="21"/>
          <w:u w:val="single"/>
          <w:shd w:val="clear" w:color="auto" w:fill="FFFFFF"/>
        </w:rPr>
      </w:pPr>
      <w:ins w:id="76" w:author="Ying Zhao" w:date="2024-04-11T20:24:00Z">
        <w:r>
          <w:rPr>
            <w:rFonts w:ascii="Tahoma" w:hAnsi="Tahoma" w:cs="Tahoma"/>
            <w:color w:val="000000"/>
            <w:sz w:val="21"/>
            <w:szCs w:val="21"/>
            <w:u w:val="single"/>
            <w:shd w:val="clear" w:color="auto" w:fill="FFFFFF"/>
          </w:rPr>
          <w:br w:type="page"/>
        </w:r>
      </w:ins>
    </w:p>
    <w:p w14:paraId="075AA22B" w14:textId="3CCBBC4F" w:rsidR="00B214B9" w:rsidRPr="00CE1551" w:rsidRDefault="00B214B9" w:rsidP="00B214B9">
      <w:pPr>
        <w:rPr>
          <w:rFonts w:ascii="Tahoma" w:hAnsi="Tahoma" w:cs="Tahoma"/>
          <w:color w:val="000000"/>
          <w:sz w:val="21"/>
          <w:szCs w:val="21"/>
          <w:u w:val="single"/>
          <w:shd w:val="clear" w:color="auto" w:fill="FFFFFF"/>
        </w:rPr>
      </w:pPr>
      <w:r w:rsidRPr="00CE1551">
        <w:rPr>
          <w:rFonts w:ascii="Tahoma" w:hAnsi="Tahoma" w:cs="Tahoma"/>
          <w:color w:val="000000"/>
          <w:sz w:val="21"/>
          <w:szCs w:val="21"/>
          <w:u w:val="single"/>
          <w:shd w:val="clear" w:color="auto" w:fill="FFFFFF"/>
        </w:rPr>
        <w:lastRenderedPageBreak/>
        <w:t xml:space="preserve">9. A methodological concern: the paper could use a comparison with a simpler model (say, </w:t>
      </w:r>
      <w:r w:rsidR="002E5527" w:rsidRPr="00CE1551">
        <w:rPr>
          <w:rFonts w:ascii="Tahoma" w:hAnsi="Tahoma" w:cs="Tahoma"/>
          <w:color w:val="000000"/>
          <w:sz w:val="21"/>
          <w:szCs w:val="21"/>
          <w:u w:val="single"/>
          <w:shd w:val="clear" w:color="auto" w:fill="FFFFFF"/>
        </w:rPr>
        <w:t>“</w:t>
      </w:r>
      <w:r w:rsidRPr="00CE1551">
        <w:rPr>
          <w:rFonts w:ascii="Tahoma" w:hAnsi="Tahoma" w:cs="Tahoma"/>
          <w:color w:val="000000"/>
          <w:sz w:val="21"/>
          <w:szCs w:val="21"/>
          <w:u w:val="single"/>
          <w:shd w:val="clear" w:color="auto" w:fill="FFFFFF"/>
        </w:rPr>
        <w:t>vanilla</w:t>
      </w:r>
      <w:r w:rsidR="00150949" w:rsidRPr="00CE1551">
        <w:rPr>
          <w:rFonts w:ascii="Tahoma" w:hAnsi="Tahoma" w:cs="Tahoma"/>
          <w:color w:val="000000"/>
          <w:sz w:val="21"/>
          <w:szCs w:val="21"/>
          <w:u w:val="single"/>
          <w:shd w:val="clear" w:color="auto" w:fill="FFFFFF"/>
        </w:rPr>
        <w:t xml:space="preserve"> </w:t>
      </w:r>
      <w:r w:rsidRPr="00CE1551">
        <w:rPr>
          <w:rFonts w:ascii="Tahoma" w:hAnsi="Tahoma" w:cs="Tahoma"/>
          <w:color w:val="000000"/>
          <w:sz w:val="21"/>
          <w:szCs w:val="21"/>
          <w:u w:val="single"/>
          <w:shd w:val="clear" w:color="auto" w:fill="FFFFFF"/>
        </w:rPr>
        <w:t>Ising</w:t>
      </w:r>
      <w:r w:rsidR="002E5527" w:rsidRPr="00CE1551">
        <w:rPr>
          <w:rFonts w:ascii="Tahoma" w:hAnsi="Tahoma" w:cs="Tahoma"/>
          <w:color w:val="000000"/>
          <w:sz w:val="21"/>
          <w:szCs w:val="21"/>
          <w:u w:val="single"/>
          <w:shd w:val="clear" w:color="auto" w:fill="FFFFFF"/>
        </w:rPr>
        <w:t>”</w:t>
      </w:r>
      <w:r w:rsidRPr="00CE1551">
        <w:rPr>
          <w:rFonts w:ascii="Tahoma" w:hAnsi="Tahoma" w:cs="Tahoma"/>
          <w:color w:val="000000"/>
          <w:sz w:val="21"/>
          <w:szCs w:val="21"/>
          <w:u w:val="single"/>
          <w:shd w:val="clear" w:color="auto" w:fill="FFFFFF"/>
        </w:rPr>
        <w:t>) in order to make the present results compelling. i.e., given a four</w:t>
      </w:r>
      <w:ins w:id="77" w:author="Ying Zhao" w:date="2024-04-11T13:36:00Z">
        <w:r w:rsidR="00961921" w:rsidRPr="00CE1551">
          <w:rPr>
            <w:rFonts w:ascii="Tahoma" w:hAnsi="Tahoma" w:cs="Tahoma"/>
            <w:color w:val="000000"/>
            <w:sz w:val="21"/>
            <w:szCs w:val="21"/>
            <w:u w:val="single"/>
            <w:shd w:val="clear" w:color="auto" w:fill="FFFFFF"/>
          </w:rPr>
          <w:t xml:space="preserve"> </w:t>
        </w:r>
      </w:ins>
      <w:del w:id="78" w:author="Ying Zhao" w:date="2024-04-11T13:36:00Z">
        <w:r w:rsidRPr="00CE1551" w:rsidDel="00961921">
          <w:rPr>
            <w:rFonts w:ascii="Tahoma" w:hAnsi="Tahoma" w:cs="Tahoma"/>
            <w:color w:val="000000"/>
            <w:sz w:val="21"/>
            <w:szCs w:val="21"/>
            <w:u w:val="single"/>
            <w:shd w:val="clear" w:color="auto" w:fill="FFFFFF"/>
          </w:rPr>
          <w:delText xml:space="preserve"> </w:delText>
        </w:r>
      </w:del>
      <w:r w:rsidRPr="00CE1551">
        <w:rPr>
          <w:rFonts w:ascii="Tahoma" w:hAnsi="Tahoma" w:cs="Tahoma"/>
          <w:color w:val="000000"/>
          <w:sz w:val="21"/>
          <w:szCs w:val="21"/>
          <w:u w:val="single"/>
          <w:shd w:val="clear" w:color="auto" w:fill="FFFFFF"/>
        </w:rPr>
        <w:t>parameter simplification</w:t>
      </w:r>
      <w:r w:rsidR="00150949" w:rsidRPr="00CE1551">
        <w:rPr>
          <w:rFonts w:ascii="Tahoma" w:hAnsi="Tahoma" w:cs="Tahoma"/>
          <w:color w:val="000000"/>
          <w:sz w:val="21"/>
          <w:szCs w:val="21"/>
          <w:u w:val="single"/>
          <w:shd w:val="clear" w:color="auto" w:fill="FFFFFF"/>
        </w:rPr>
        <w:t xml:space="preserve"> </w:t>
      </w:r>
      <w:r w:rsidRPr="00CE1551">
        <w:rPr>
          <w:rFonts w:ascii="Tahoma" w:hAnsi="Tahoma" w:cs="Tahoma"/>
          <w:color w:val="000000"/>
          <w:sz w:val="21"/>
          <w:szCs w:val="21"/>
          <w:u w:val="single"/>
          <w:shd w:val="clear" w:color="auto" w:fill="FFFFFF"/>
        </w:rPr>
        <w:t>of this model, are the fits just as good, or only slightly worse? If so, then the conclusion isn</w:t>
      </w:r>
      <w:r w:rsidR="00150949" w:rsidRPr="00CE1551">
        <w:rPr>
          <w:rFonts w:ascii="Tahoma" w:hAnsi="Tahoma" w:cs="Tahoma"/>
          <w:color w:val="000000"/>
          <w:sz w:val="21"/>
          <w:szCs w:val="21"/>
          <w:u w:val="single"/>
          <w:shd w:val="clear" w:color="auto" w:fill="FFFFFF"/>
        </w:rPr>
        <w:t>’</w:t>
      </w:r>
      <w:r w:rsidRPr="00CE1551">
        <w:rPr>
          <w:rFonts w:ascii="Tahoma" w:hAnsi="Tahoma" w:cs="Tahoma"/>
          <w:color w:val="000000"/>
          <w:sz w:val="21"/>
          <w:szCs w:val="21"/>
          <w:u w:val="single"/>
          <w:shd w:val="clear" w:color="auto" w:fill="FFFFFF"/>
        </w:rPr>
        <w:t>t that</w:t>
      </w:r>
      <w:r w:rsidR="00150949" w:rsidRPr="00CE1551">
        <w:rPr>
          <w:rFonts w:ascii="Tahoma" w:hAnsi="Tahoma" w:cs="Tahoma"/>
          <w:color w:val="000000"/>
          <w:sz w:val="21"/>
          <w:szCs w:val="21"/>
          <w:u w:val="single"/>
          <w:shd w:val="clear" w:color="auto" w:fill="FFFFFF"/>
        </w:rPr>
        <w:t xml:space="preserve"> </w:t>
      </w:r>
      <w:r w:rsidRPr="00CE1551">
        <w:rPr>
          <w:rFonts w:ascii="Tahoma" w:hAnsi="Tahoma" w:cs="Tahoma"/>
          <w:color w:val="000000"/>
          <w:sz w:val="21"/>
          <w:szCs w:val="21"/>
          <w:u w:val="single"/>
          <w:shd w:val="clear" w:color="auto" w:fill="FFFFFF"/>
        </w:rPr>
        <w:t>the inertia term is needed</w:t>
      </w:r>
      <w:r w:rsidRPr="00CE1551">
        <w:rPr>
          <w:rFonts w:ascii="Tahoma" w:hAnsi="Tahoma" w:cs="Tahoma" w:hint="eastAsia"/>
          <w:color w:val="000000"/>
          <w:sz w:val="21"/>
          <w:szCs w:val="21"/>
          <w:u w:val="single"/>
          <w:shd w:val="clear" w:color="auto" w:fill="FFFFFF"/>
        </w:rPr>
        <w:t>—</w:t>
      </w:r>
      <w:r w:rsidRPr="00CE1551">
        <w:rPr>
          <w:rFonts w:ascii="Tahoma" w:hAnsi="Tahoma" w:cs="Tahoma"/>
          <w:color w:val="000000"/>
          <w:sz w:val="21"/>
          <w:szCs w:val="21"/>
          <w:u w:val="single"/>
          <w:shd w:val="clear" w:color="auto" w:fill="FFFFFF"/>
        </w:rPr>
        <w:t xml:space="preserve"> it</w:t>
      </w:r>
      <w:r w:rsidR="00150949" w:rsidRPr="00CE1551">
        <w:rPr>
          <w:rFonts w:ascii="Tahoma" w:hAnsi="Tahoma" w:cs="Tahoma"/>
          <w:color w:val="000000"/>
          <w:sz w:val="21"/>
          <w:szCs w:val="21"/>
          <w:u w:val="single"/>
          <w:shd w:val="clear" w:color="auto" w:fill="FFFFFF"/>
        </w:rPr>
        <w:t>’</w:t>
      </w:r>
      <w:r w:rsidRPr="00CE1551">
        <w:rPr>
          <w:rFonts w:ascii="Tahoma" w:hAnsi="Tahoma" w:cs="Tahoma"/>
          <w:color w:val="000000"/>
          <w:sz w:val="21"/>
          <w:szCs w:val="21"/>
          <w:u w:val="single"/>
          <w:shd w:val="clear" w:color="auto" w:fill="FFFFFF"/>
        </w:rPr>
        <w:t>s that the standard Ising model (as-is) can already describe seasonal</w:t>
      </w:r>
      <w:r w:rsidR="00150949" w:rsidRPr="00CE1551">
        <w:rPr>
          <w:rFonts w:ascii="Tahoma" w:hAnsi="Tahoma" w:cs="Tahoma"/>
          <w:color w:val="000000"/>
          <w:sz w:val="21"/>
          <w:szCs w:val="21"/>
          <w:u w:val="single"/>
          <w:shd w:val="clear" w:color="auto" w:fill="FFFFFF"/>
        </w:rPr>
        <w:t xml:space="preserve"> </w:t>
      </w:r>
      <w:r w:rsidRPr="00CE1551">
        <w:rPr>
          <w:rFonts w:ascii="Tahoma" w:hAnsi="Tahoma" w:cs="Tahoma"/>
          <w:color w:val="000000"/>
          <w:sz w:val="21"/>
          <w:szCs w:val="21"/>
          <w:u w:val="single"/>
          <w:shd w:val="clear" w:color="auto" w:fill="FFFFFF"/>
        </w:rPr>
        <w:t>variation in sea ice extent. That would also be an interesting result, but it would be fundamentally</w:t>
      </w:r>
      <w:r w:rsidR="00150949" w:rsidRPr="00CE1551">
        <w:rPr>
          <w:rFonts w:ascii="Tahoma" w:hAnsi="Tahoma" w:cs="Tahoma"/>
          <w:color w:val="000000"/>
          <w:sz w:val="21"/>
          <w:szCs w:val="21"/>
          <w:u w:val="single"/>
          <w:shd w:val="clear" w:color="auto" w:fill="FFFFFF"/>
        </w:rPr>
        <w:t xml:space="preserve"> </w:t>
      </w:r>
      <w:r w:rsidRPr="00CE1551">
        <w:rPr>
          <w:rFonts w:ascii="Tahoma" w:hAnsi="Tahoma" w:cs="Tahoma"/>
          <w:color w:val="000000"/>
          <w:sz w:val="21"/>
          <w:szCs w:val="21"/>
          <w:u w:val="single"/>
          <w:shd w:val="clear" w:color="auto" w:fill="FFFFFF"/>
        </w:rPr>
        <w:t>different from the central claim of this paper, which is that the inertia term is important. It may well</w:t>
      </w:r>
      <w:r w:rsidR="00150949" w:rsidRPr="00CE1551">
        <w:rPr>
          <w:rFonts w:ascii="Tahoma" w:hAnsi="Tahoma" w:cs="Tahoma"/>
          <w:color w:val="000000"/>
          <w:sz w:val="21"/>
          <w:szCs w:val="21"/>
          <w:u w:val="single"/>
          <w:shd w:val="clear" w:color="auto" w:fill="FFFFFF"/>
        </w:rPr>
        <w:t xml:space="preserve"> </w:t>
      </w:r>
      <w:r w:rsidRPr="00CE1551">
        <w:rPr>
          <w:rFonts w:ascii="Tahoma" w:hAnsi="Tahoma" w:cs="Tahoma"/>
          <w:color w:val="000000"/>
          <w:sz w:val="21"/>
          <w:szCs w:val="21"/>
          <w:u w:val="single"/>
          <w:shd w:val="clear" w:color="auto" w:fill="FFFFFF"/>
        </w:rPr>
        <w:t>be, but it</w:t>
      </w:r>
      <w:r w:rsidR="00150949" w:rsidRPr="00CE1551">
        <w:rPr>
          <w:rFonts w:ascii="Tahoma" w:hAnsi="Tahoma" w:cs="Tahoma"/>
          <w:color w:val="000000"/>
          <w:sz w:val="21"/>
          <w:szCs w:val="21"/>
          <w:u w:val="single"/>
          <w:shd w:val="clear" w:color="auto" w:fill="FFFFFF"/>
        </w:rPr>
        <w:t>’</w:t>
      </w:r>
      <w:r w:rsidRPr="00CE1551">
        <w:rPr>
          <w:rFonts w:ascii="Tahoma" w:hAnsi="Tahoma" w:cs="Tahoma"/>
          <w:color w:val="000000"/>
          <w:sz w:val="21"/>
          <w:szCs w:val="21"/>
          <w:u w:val="single"/>
          <w:shd w:val="clear" w:color="auto" w:fill="FFFFFF"/>
        </w:rPr>
        <w:t>s not yet compellingly argued. Comparison is necessary to show improvement.</w:t>
      </w:r>
    </w:p>
    <w:p w14:paraId="64A82B09" w14:textId="054C36CC" w:rsidR="005B01F3" w:rsidRDefault="00B6491D" w:rsidP="00B214B9">
      <w:pPr>
        <w:rPr>
          <w:ins w:id="79" w:author="Ying Zhao" w:date="2024-04-11T13:51:00Z"/>
          <w:rFonts w:ascii="Tahoma" w:hAnsi="Tahoma" w:cs="Tahoma"/>
          <w:color w:val="000000"/>
          <w:sz w:val="21"/>
          <w:szCs w:val="21"/>
          <w:shd w:val="clear" w:color="auto" w:fill="FFFFFF"/>
        </w:rPr>
      </w:pPr>
      <w:r>
        <w:rPr>
          <w:rFonts w:ascii="Tahoma" w:hAnsi="Tahoma" w:cs="Tahoma"/>
          <w:color w:val="000000"/>
          <w:sz w:val="21"/>
          <w:szCs w:val="21"/>
          <w:shd w:val="clear" w:color="auto" w:fill="FFFFFF"/>
        </w:rPr>
        <w:t xml:space="preserve">EW: We </w:t>
      </w:r>
      <w:r w:rsidR="004F1116">
        <w:rPr>
          <w:rFonts w:ascii="Tahoma" w:hAnsi="Tahoma" w:cs="Tahoma"/>
          <w:color w:val="000000"/>
          <w:sz w:val="21"/>
          <w:szCs w:val="21"/>
          <w:shd w:val="clear" w:color="auto" w:fill="FFFFFF"/>
        </w:rPr>
        <w:t xml:space="preserve">have </w:t>
      </w:r>
      <w:r w:rsidR="00CB0883">
        <w:rPr>
          <w:rFonts w:ascii="Tahoma" w:hAnsi="Tahoma" w:cs="Tahoma"/>
          <w:color w:val="000000"/>
          <w:sz w:val="21"/>
          <w:szCs w:val="21"/>
          <w:shd w:val="clear" w:color="auto" w:fill="FFFFFF"/>
        </w:rPr>
        <w:t>explored the</w:t>
      </w:r>
      <w:r w:rsidR="004F1116">
        <w:rPr>
          <w:rFonts w:ascii="Tahoma" w:hAnsi="Tahoma" w:cs="Tahoma"/>
          <w:color w:val="000000"/>
          <w:sz w:val="21"/>
          <w:szCs w:val="21"/>
          <w:shd w:val="clear" w:color="auto" w:fill="FFFFFF"/>
        </w:rPr>
        <w:t xml:space="preserve"> vanilla Ising model without the inertia factor</w:t>
      </w:r>
      <w:r w:rsidR="00CB0883">
        <w:rPr>
          <w:rFonts w:ascii="Tahoma" w:hAnsi="Tahoma" w:cs="Tahoma"/>
          <w:color w:val="000000"/>
          <w:sz w:val="21"/>
          <w:szCs w:val="21"/>
          <w:shd w:val="clear" w:color="auto" w:fill="FFFFFF"/>
        </w:rPr>
        <w:t xml:space="preserve"> at the earlier stage</w:t>
      </w:r>
      <w:r w:rsidR="004F1116">
        <w:rPr>
          <w:rFonts w:ascii="Tahoma" w:hAnsi="Tahoma" w:cs="Tahoma"/>
          <w:color w:val="000000"/>
          <w:sz w:val="21"/>
          <w:szCs w:val="21"/>
          <w:shd w:val="clear" w:color="auto" w:fill="FFFFFF"/>
        </w:rPr>
        <w:t xml:space="preserve"> of this research. </w:t>
      </w:r>
      <w:r w:rsidR="007A3DA3">
        <w:rPr>
          <w:rFonts w:ascii="Tahoma" w:hAnsi="Tahoma" w:cs="Tahoma"/>
          <w:color w:val="000000"/>
          <w:sz w:val="21"/>
          <w:szCs w:val="21"/>
          <w:shd w:val="clear" w:color="auto" w:fill="FFFFFF"/>
        </w:rPr>
        <w:t xml:space="preserve">The </w:t>
      </w:r>
      <w:r w:rsidR="00E961D2">
        <w:rPr>
          <w:rFonts w:ascii="Tahoma" w:hAnsi="Tahoma" w:cs="Tahoma"/>
          <w:color w:val="000000"/>
          <w:sz w:val="21"/>
          <w:szCs w:val="21"/>
          <w:shd w:val="clear" w:color="auto" w:fill="FFFFFF"/>
        </w:rPr>
        <w:t>performance of the simulation for 2022</w:t>
      </w:r>
      <w:r w:rsidR="007A3DA3">
        <w:rPr>
          <w:rFonts w:ascii="Tahoma" w:hAnsi="Tahoma" w:cs="Tahoma"/>
          <w:color w:val="000000"/>
          <w:sz w:val="21"/>
          <w:szCs w:val="21"/>
          <w:shd w:val="clear" w:color="auto" w:fill="FFFFFF"/>
        </w:rPr>
        <w:t xml:space="preserve"> </w:t>
      </w:r>
      <w:r w:rsidR="00E961D2">
        <w:rPr>
          <w:rFonts w:ascii="Tahoma" w:hAnsi="Tahoma" w:cs="Tahoma"/>
          <w:color w:val="000000"/>
          <w:sz w:val="21"/>
          <w:szCs w:val="21"/>
          <w:shd w:val="clear" w:color="auto" w:fill="FFFFFF"/>
        </w:rPr>
        <w:t>using</w:t>
      </w:r>
      <w:r w:rsidR="007A3DA3">
        <w:rPr>
          <w:rFonts w:ascii="Tahoma" w:hAnsi="Tahoma" w:cs="Tahoma"/>
          <w:color w:val="000000"/>
          <w:sz w:val="21"/>
          <w:szCs w:val="21"/>
          <w:shd w:val="clear" w:color="auto" w:fill="FFFFFF"/>
        </w:rPr>
        <w:t xml:space="preserve"> </w:t>
      </w:r>
      <w:r w:rsidR="00E961D2">
        <w:rPr>
          <w:rFonts w:ascii="Tahoma" w:hAnsi="Tahoma" w:cs="Tahoma"/>
          <w:color w:val="000000"/>
          <w:sz w:val="21"/>
          <w:szCs w:val="21"/>
          <w:shd w:val="clear" w:color="auto" w:fill="FFFFFF"/>
        </w:rPr>
        <w:t>vanilla Ising are shown in Figure VI</w:t>
      </w:r>
      <w:r w:rsidR="00CB0883">
        <w:rPr>
          <w:rFonts w:ascii="Tahoma" w:hAnsi="Tahoma" w:cs="Tahoma"/>
          <w:color w:val="000000"/>
          <w:sz w:val="21"/>
          <w:szCs w:val="21"/>
          <w:shd w:val="clear" w:color="auto" w:fill="FFFFFF"/>
        </w:rPr>
        <w:t>I (the simulated semi-monthly ice)</w:t>
      </w:r>
      <w:r w:rsidR="00E961D2">
        <w:rPr>
          <w:rFonts w:ascii="Tahoma" w:hAnsi="Tahoma" w:cs="Tahoma"/>
          <w:color w:val="000000"/>
          <w:sz w:val="21"/>
          <w:szCs w:val="21"/>
          <w:shd w:val="clear" w:color="auto" w:fill="FFFFFF"/>
        </w:rPr>
        <w:t>, V</w:t>
      </w:r>
      <w:r w:rsidR="00CB0883">
        <w:rPr>
          <w:rFonts w:ascii="Tahoma" w:hAnsi="Tahoma" w:cs="Tahoma"/>
          <w:color w:val="000000"/>
          <w:sz w:val="21"/>
          <w:szCs w:val="21"/>
          <w:shd w:val="clear" w:color="auto" w:fill="FFFFFF"/>
        </w:rPr>
        <w:t>I</w:t>
      </w:r>
      <w:r w:rsidR="00E961D2">
        <w:rPr>
          <w:rFonts w:ascii="Tahoma" w:hAnsi="Tahoma" w:cs="Tahoma"/>
          <w:color w:val="000000"/>
          <w:sz w:val="21"/>
          <w:szCs w:val="21"/>
          <w:shd w:val="clear" w:color="auto" w:fill="FFFFFF"/>
        </w:rPr>
        <w:t>II</w:t>
      </w:r>
      <w:r w:rsidR="00A363E0">
        <w:rPr>
          <w:rFonts w:ascii="Tahoma" w:hAnsi="Tahoma" w:cs="Tahoma"/>
          <w:color w:val="000000"/>
          <w:sz w:val="21"/>
          <w:szCs w:val="21"/>
          <w:shd w:val="clear" w:color="auto" w:fill="FFFFFF"/>
        </w:rPr>
        <w:t xml:space="preserve"> (differential from the actual as heatmaps</w:t>
      </w:r>
      <w:del w:id="80" w:author="Ying Zhao" w:date="2024-04-11T21:42:00Z">
        <w:r w:rsidR="00A363E0" w:rsidDel="00DD159C">
          <w:rPr>
            <w:rFonts w:ascii="Tahoma" w:hAnsi="Tahoma" w:cs="Tahoma"/>
            <w:color w:val="000000"/>
            <w:sz w:val="21"/>
            <w:szCs w:val="21"/>
            <w:shd w:val="clear" w:color="auto" w:fill="FFFFFF"/>
          </w:rPr>
          <w:delText xml:space="preserve"> and error bars</w:delText>
        </w:r>
      </w:del>
      <w:r w:rsidR="00A363E0">
        <w:rPr>
          <w:rFonts w:ascii="Tahoma" w:hAnsi="Tahoma" w:cs="Tahoma"/>
          <w:color w:val="000000"/>
          <w:sz w:val="21"/>
          <w:szCs w:val="21"/>
          <w:shd w:val="clear" w:color="auto" w:fill="FFFFFF"/>
        </w:rPr>
        <w:t>)</w:t>
      </w:r>
      <w:r w:rsidR="00E961D2">
        <w:rPr>
          <w:rFonts w:ascii="Tahoma" w:hAnsi="Tahoma" w:cs="Tahoma"/>
          <w:color w:val="000000"/>
          <w:sz w:val="21"/>
          <w:szCs w:val="21"/>
          <w:shd w:val="clear" w:color="auto" w:fill="FFFFFF"/>
        </w:rPr>
        <w:t xml:space="preserve">, and </w:t>
      </w:r>
      <w:r w:rsidR="00CB0883">
        <w:rPr>
          <w:rFonts w:ascii="Tahoma" w:hAnsi="Tahoma" w:cs="Tahoma"/>
          <w:color w:val="000000"/>
          <w:sz w:val="21"/>
          <w:szCs w:val="21"/>
          <w:shd w:val="clear" w:color="auto" w:fill="FFFFFF"/>
        </w:rPr>
        <w:t xml:space="preserve">IX </w:t>
      </w:r>
      <w:r w:rsidR="00A363E0">
        <w:rPr>
          <w:rFonts w:ascii="Tahoma" w:hAnsi="Tahoma" w:cs="Tahoma"/>
          <w:color w:val="000000"/>
          <w:sz w:val="21"/>
          <w:szCs w:val="21"/>
          <w:shd w:val="clear" w:color="auto" w:fill="FFFFFF"/>
        </w:rPr>
        <w:t xml:space="preserve">(ice </w:t>
      </w:r>
      <w:r w:rsidR="005B01F3">
        <w:rPr>
          <w:rFonts w:ascii="Tahoma" w:hAnsi="Tahoma" w:cs="Tahoma"/>
          <w:color w:val="000000"/>
          <w:sz w:val="21"/>
          <w:szCs w:val="21"/>
          <w:shd w:val="clear" w:color="auto" w:fill="FFFFFF"/>
        </w:rPr>
        <w:t xml:space="preserve">coverage </w:t>
      </w:r>
      <w:r w:rsidR="00A363E0">
        <w:rPr>
          <w:rFonts w:ascii="Tahoma" w:hAnsi="Tahoma" w:cs="Tahoma"/>
          <w:color w:val="000000"/>
          <w:sz w:val="21"/>
          <w:szCs w:val="21"/>
          <w:shd w:val="clear" w:color="auto" w:fill="FFFFFF"/>
        </w:rPr>
        <w:t xml:space="preserve">percentage and </w:t>
      </w:r>
      <w:r w:rsidR="005B01F3">
        <w:rPr>
          <w:rFonts w:ascii="Tahoma" w:hAnsi="Tahoma" w:cs="Tahoma"/>
          <w:color w:val="000000"/>
          <w:sz w:val="21"/>
          <w:szCs w:val="21"/>
          <w:shd w:val="clear" w:color="auto" w:fill="FFFFFF"/>
        </w:rPr>
        <w:t xml:space="preserve">ice </w:t>
      </w:r>
      <w:r w:rsidR="00A363E0">
        <w:rPr>
          <w:rFonts w:ascii="Tahoma" w:hAnsi="Tahoma" w:cs="Tahoma"/>
          <w:color w:val="000000"/>
          <w:sz w:val="21"/>
          <w:szCs w:val="21"/>
          <w:shd w:val="clear" w:color="auto" w:fill="FFFFFF"/>
        </w:rPr>
        <w:t xml:space="preserve">extent), </w:t>
      </w:r>
      <w:r w:rsidR="00CB0883">
        <w:rPr>
          <w:rFonts w:ascii="Tahoma" w:hAnsi="Tahoma" w:cs="Tahoma"/>
          <w:color w:val="000000"/>
          <w:sz w:val="21"/>
          <w:szCs w:val="21"/>
          <w:shd w:val="clear" w:color="auto" w:fill="FFFFFF"/>
        </w:rPr>
        <w:t>respectively</w:t>
      </w:r>
      <w:r w:rsidR="00E961D2">
        <w:rPr>
          <w:rFonts w:ascii="Tahoma" w:hAnsi="Tahoma" w:cs="Tahoma"/>
          <w:color w:val="000000"/>
          <w:sz w:val="21"/>
          <w:szCs w:val="21"/>
          <w:shd w:val="clear" w:color="auto" w:fill="FFFFFF"/>
        </w:rPr>
        <w:t xml:space="preserve">. </w:t>
      </w:r>
    </w:p>
    <w:p w14:paraId="71B84D34" w14:textId="2FD89F64" w:rsidR="00BD6108" w:rsidRDefault="00A363E0" w:rsidP="00B214B9">
      <w:pPr>
        <w:rPr>
          <w:rFonts w:ascii="Tahoma" w:hAnsi="Tahoma" w:cs="Tahoma"/>
          <w:color w:val="000000"/>
          <w:sz w:val="21"/>
          <w:szCs w:val="21"/>
          <w:shd w:val="clear" w:color="auto" w:fill="FFFFFF"/>
        </w:rPr>
      </w:pPr>
      <w:r>
        <w:rPr>
          <w:rFonts w:ascii="Tahoma" w:hAnsi="Tahoma" w:cs="Tahoma"/>
          <w:color w:val="000000"/>
          <w:sz w:val="21"/>
          <w:szCs w:val="21"/>
          <w:shd w:val="clear" w:color="auto" w:fill="FFFFFF"/>
        </w:rPr>
        <w:t xml:space="preserve">In </w:t>
      </w:r>
      <w:r w:rsidR="00E961D2">
        <w:rPr>
          <w:rFonts w:ascii="Tahoma" w:hAnsi="Tahoma" w:cs="Tahoma"/>
          <w:color w:val="000000"/>
          <w:sz w:val="21"/>
          <w:szCs w:val="21"/>
          <w:shd w:val="clear" w:color="auto" w:fill="FFFFFF"/>
        </w:rPr>
        <w:t>Figure V</w:t>
      </w:r>
      <w:r>
        <w:rPr>
          <w:rFonts w:ascii="Tahoma" w:hAnsi="Tahoma" w:cs="Tahoma"/>
          <w:color w:val="000000"/>
          <w:sz w:val="21"/>
          <w:szCs w:val="21"/>
          <w:shd w:val="clear" w:color="auto" w:fill="FFFFFF"/>
        </w:rPr>
        <w:t>I</w:t>
      </w:r>
      <w:r w:rsidR="00E961D2">
        <w:rPr>
          <w:rFonts w:ascii="Tahoma" w:hAnsi="Tahoma" w:cs="Tahoma"/>
          <w:color w:val="000000"/>
          <w:sz w:val="21"/>
          <w:szCs w:val="21"/>
          <w:shd w:val="clear" w:color="auto" w:fill="FFFFFF"/>
        </w:rPr>
        <w:t>I</w:t>
      </w:r>
      <w:r w:rsidR="0019120D">
        <w:rPr>
          <w:rFonts w:ascii="Tahoma" w:hAnsi="Tahoma" w:cs="Tahoma"/>
          <w:color w:val="000000"/>
          <w:sz w:val="21"/>
          <w:szCs w:val="21"/>
          <w:shd w:val="clear" w:color="auto" w:fill="FFFFFF"/>
        </w:rPr>
        <w:t>,</w:t>
      </w:r>
      <w:r w:rsidR="00E961D2">
        <w:rPr>
          <w:rFonts w:ascii="Tahoma" w:hAnsi="Tahoma" w:cs="Tahoma"/>
          <w:color w:val="000000"/>
          <w:sz w:val="21"/>
          <w:szCs w:val="21"/>
          <w:shd w:val="clear" w:color="auto" w:fill="FFFFFF"/>
        </w:rPr>
        <w:t xml:space="preserve"> the </w:t>
      </w:r>
      <w:r w:rsidR="0019120D">
        <w:rPr>
          <w:rFonts w:ascii="Tahoma" w:hAnsi="Tahoma" w:cs="Tahoma"/>
          <w:color w:val="000000"/>
          <w:sz w:val="21"/>
          <w:szCs w:val="21"/>
          <w:shd w:val="clear" w:color="auto" w:fill="FFFFFF"/>
        </w:rPr>
        <w:t xml:space="preserve">simulated semi-monthly sea ice </w:t>
      </w:r>
      <w:r>
        <w:rPr>
          <w:rFonts w:ascii="Tahoma" w:hAnsi="Tahoma" w:cs="Tahoma"/>
          <w:color w:val="000000"/>
          <w:sz w:val="21"/>
          <w:szCs w:val="21"/>
          <w:shd w:val="clear" w:color="auto" w:fill="FFFFFF"/>
        </w:rPr>
        <w:t>configurations</w:t>
      </w:r>
      <w:r w:rsidR="0019120D">
        <w:rPr>
          <w:rFonts w:ascii="Tahoma" w:hAnsi="Tahoma" w:cs="Tahoma"/>
          <w:color w:val="000000"/>
          <w:sz w:val="21"/>
          <w:szCs w:val="21"/>
          <w:shd w:val="clear" w:color="auto" w:fill="FFFFFF"/>
        </w:rPr>
        <w:t xml:space="preserve"> show </w:t>
      </w:r>
      <w:r>
        <w:rPr>
          <w:rFonts w:ascii="Tahoma" w:hAnsi="Tahoma" w:cs="Tahoma"/>
          <w:color w:val="000000"/>
          <w:sz w:val="21"/>
          <w:szCs w:val="21"/>
          <w:shd w:val="clear" w:color="auto" w:fill="FFFFFF"/>
        </w:rPr>
        <w:t>a much</w:t>
      </w:r>
      <w:r w:rsidR="0019120D">
        <w:rPr>
          <w:rFonts w:ascii="Tahoma" w:hAnsi="Tahoma" w:cs="Tahoma"/>
          <w:color w:val="000000"/>
          <w:sz w:val="21"/>
          <w:szCs w:val="21"/>
          <w:shd w:val="clear" w:color="auto" w:fill="FFFFFF"/>
        </w:rPr>
        <w:t xml:space="preserve"> </w:t>
      </w:r>
      <w:r>
        <w:rPr>
          <w:rFonts w:ascii="Tahoma" w:hAnsi="Tahoma" w:cs="Tahoma"/>
          <w:color w:val="000000"/>
          <w:sz w:val="21"/>
          <w:szCs w:val="21"/>
          <w:shd w:val="clear" w:color="auto" w:fill="FFFFFF"/>
        </w:rPr>
        <w:t>larger</w:t>
      </w:r>
      <w:r w:rsidR="0019120D">
        <w:rPr>
          <w:rFonts w:ascii="Tahoma" w:hAnsi="Tahoma" w:cs="Tahoma"/>
          <w:color w:val="000000"/>
          <w:sz w:val="21"/>
          <w:szCs w:val="21"/>
          <w:shd w:val="clear" w:color="auto" w:fill="FFFFFF"/>
        </w:rPr>
        <w:t xml:space="preserve"> discrepancy from Figure 3 and 4 in the paper even by eyeballing. Figure VI</w:t>
      </w:r>
      <w:r>
        <w:rPr>
          <w:rFonts w:ascii="Tahoma" w:hAnsi="Tahoma" w:cs="Tahoma"/>
          <w:color w:val="000000"/>
          <w:sz w:val="21"/>
          <w:szCs w:val="21"/>
          <w:shd w:val="clear" w:color="auto" w:fill="FFFFFF"/>
        </w:rPr>
        <w:t>I</w:t>
      </w:r>
      <w:r w:rsidR="0019120D">
        <w:rPr>
          <w:rFonts w:ascii="Tahoma" w:hAnsi="Tahoma" w:cs="Tahoma"/>
          <w:color w:val="000000"/>
          <w:sz w:val="21"/>
          <w:szCs w:val="21"/>
          <w:shd w:val="clear" w:color="auto" w:fill="FFFFFF"/>
        </w:rPr>
        <w:t>I shows the numeric differentials in heatmap</w:t>
      </w:r>
      <w:del w:id="81" w:author="Ying Zhao" w:date="2024-04-11T21:41:00Z">
        <w:r w:rsidR="0019120D" w:rsidDel="000F6224">
          <w:rPr>
            <w:rFonts w:ascii="Tahoma" w:hAnsi="Tahoma" w:cs="Tahoma"/>
            <w:color w:val="000000"/>
            <w:sz w:val="21"/>
            <w:szCs w:val="21"/>
            <w:shd w:val="clear" w:color="auto" w:fill="FFFFFF"/>
          </w:rPr>
          <w:delText xml:space="preserve"> and error bar</w:delText>
        </w:r>
      </w:del>
      <w:r w:rsidR="0019120D">
        <w:rPr>
          <w:rFonts w:ascii="Tahoma" w:hAnsi="Tahoma" w:cs="Tahoma"/>
          <w:color w:val="000000"/>
          <w:sz w:val="21"/>
          <w:szCs w:val="21"/>
          <w:shd w:val="clear" w:color="auto" w:fill="FFFFFF"/>
        </w:rPr>
        <w:t xml:space="preserve">, confirming the same observation as Figure VI. Figure </w:t>
      </w:r>
      <w:r>
        <w:rPr>
          <w:rFonts w:ascii="Tahoma" w:hAnsi="Tahoma" w:cs="Tahoma"/>
          <w:color w:val="000000"/>
          <w:sz w:val="21"/>
          <w:szCs w:val="21"/>
          <w:shd w:val="clear" w:color="auto" w:fill="FFFFFF"/>
        </w:rPr>
        <w:t>IX</w:t>
      </w:r>
      <w:r w:rsidR="0019120D">
        <w:rPr>
          <w:rFonts w:ascii="Tahoma" w:hAnsi="Tahoma" w:cs="Tahoma"/>
          <w:color w:val="000000"/>
          <w:sz w:val="21"/>
          <w:szCs w:val="21"/>
          <w:shd w:val="clear" w:color="auto" w:fill="FFFFFF"/>
        </w:rPr>
        <w:t xml:space="preserve"> shows the </w:t>
      </w:r>
      <w:r w:rsidR="00037C81">
        <w:rPr>
          <w:rFonts w:ascii="Tahoma" w:hAnsi="Tahoma" w:cs="Tahoma"/>
          <w:color w:val="000000"/>
          <w:sz w:val="21"/>
          <w:szCs w:val="21"/>
          <w:shd w:val="clear" w:color="auto" w:fill="FFFFFF"/>
        </w:rPr>
        <w:t xml:space="preserve">two numerical measures for similarity, </w:t>
      </w:r>
      <w:r w:rsidR="0019120D">
        <w:rPr>
          <w:rFonts w:ascii="Tahoma" w:hAnsi="Tahoma" w:cs="Tahoma"/>
          <w:color w:val="000000"/>
          <w:sz w:val="21"/>
          <w:szCs w:val="21"/>
          <w:shd w:val="clear" w:color="auto" w:fill="FFFFFF"/>
        </w:rPr>
        <w:t xml:space="preserve">which again shows worse performance compared to </w:t>
      </w:r>
      <w:r w:rsidR="0019120D" w:rsidRPr="00654C77">
        <w:rPr>
          <w:rFonts w:ascii="Tahoma" w:hAnsi="Tahoma" w:cs="Tahoma"/>
          <w:color w:val="000000"/>
          <w:sz w:val="21"/>
          <w:szCs w:val="21"/>
          <w:highlight w:val="yellow"/>
          <w:shd w:val="clear" w:color="auto" w:fill="FFFFFF"/>
        </w:rPr>
        <w:t>Figure 6</w:t>
      </w:r>
      <w:r w:rsidR="0019120D">
        <w:rPr>
          <w:rFonts w:ascii="Tahoma" w:hAnsi="Tahoma" w:cs="Tahoma"/>
          <w:color w:val="000000"/>
          <w:sz w:val="21"/>
          <w:szCs w:val="21"/>
          <w:shd w:val="clear" w:color="auto" w:fill="FFFFFF"/>
        </w:rPr>
        <w:t xml:space="preserve"> in the paper</w:t>
      </w:r>
      <w:r w:rsidR="00037C81">
        <w:rPr>
          <w:rFonts w:ascii="Tahoma" w:hAnsi="Tahoma" w:cs="Tahoma"/>
          <w:color w:val="000000"/>
          <w:sz w:val="21"/>
          <w:szCs w:val="21"/>
          <w:shd w:val="clear" w:color="auto" w:fill="FFFFFF"/>
        </w:rPr>
        <w:t xml:space="preserve">, where </w:t>
      </w:r>
      <w:r w:rsidR="0019120D">
        <w:rPr>
          <w:rFonts w:ascii="Tahoma" w:hAnsi="Tahoma" w:cs="Tahoma"/>
          <w:color w:val="000000"/>
          <w:sz w:val="21"/>
          <w:szCs w:val="21"/>
          <w:shd w:val="clear" w:color="auto" w:fill="FFFFFF"/>
        </w:rPr>
        <w:t>the inertia factor</w:t>
      </w:r>
      <w:r w:rsidR="00A43CC6">
        <w:rPr>
          <w:rFonts w:ascii="Tahoma" w:hAnsi="Tahoma" w:cs="Tahoma"/>
          <w:color w:val="000000"/>
          <w:sz w:val="21"/>
          <w:szCs w:val="21"/>
          <w:shd w:val="clear" w:color="auto" w:fill="FFFFFF"/>
        </w:rPr>
        <w:t xml:space="preserve"> </w:t>
      </w:r>
      <w:r w:rsidR="00037C81">
        <w:rPr>
          <w:rFonts w:ascii="Tahoma" w:hAnsi="Tahoma" w:cs="Tahoma"/>
          <w:color w:val="000000"/>
          <w:sz w:val="21"/>
          <w:szCs w:val="21"/>
          <w:shd w:val="clear" w:color="auto" w:fill="FFFFFF"/>
        </w:rPr>
        <w:t xml:space="preserve">is taken </w:t>
      </w:r>
      <w:r w:rsidR="00A43CC6">
        <w:rPr>
          <w:rFonts w:ascii="Tahoma" w:hAnsi="Tahoma" w:cs="Tahoma"/>
          <w:color w:val="000000"/>
          <w:sz w:val="21"/>
          <w:szCs w:val="21"/>
          <w:shd w:val="clear" w:color="auto" w:fill="FFFFFF"/>
        </w:rPr>
        <w:t>into account.</w:t>
      </w:r>
    </w:p>
    <w:p w14:paraId="35B6DE05" w14:textId="77777777" w:rsidR="00E961D2" w:rsidRDefault="00E961D2" w:rsidP="00E961D2">
      <w:pPr>
        <w:keepNext/>
      </w:pPr>
      <w:r>
        <w:rPr>
          <w:rFonts w:ascii="Tahoma" w:hAnsi="Tahoma" w:cs="Tahoma"/>
          <w:noProof/>
          <w:color w:val="000000"/>
          <w:sz w:val="21"/>
          <w:szCs w:val="21"/>
          <w:shd w:val="clear" w:color="auto" w:fill="FFFFFF"/>
        </w:rPr>
        <w:drawing>
          <wp:inline distT="0" distB="0" distL="0" distR="0" wp14:anchorId="4548783F" wp14:editId="23D473C3">
            <wp:extent cx="4155034" cy="2623561"/>
            <wp:effectExtent l="0" t="0" r="0" b="5715"/>
            <wp:docPr id="136088784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162965" cy="2628569"/>
                    </a:xfrm>
                    <a:prstGeom prst="rect">
                      <a:avLst/>
                    </a:prstGeom>
                    <a:noFill/>
                  </pic:spPr>
                </pic:pic>
              </a:graphicData>
            </a:graphic>
          </wp:inline>
        </w:drawing>
      </w:r>
    </w:p>
    <w:p w14:paraId="176449D8" w14:textId="29E8B738" w:rsidR="00E961D2" w:rsidRDefault="00E961D2" w:rsidP="00E961D2">
      <w:pPr>
        <w:pStyle w:val="Caption"/>
        <w:rPr>
          <w:rFonts w:ascii="Tahoma" w:hAnsi="Tahoma" w:cs="Tahoma"/>
          <w:color w:val="000000"/>
          <w:sz w:val="21"/>
          <w:szCs w:val="21"/>
          <w:shd w:val="clear" w:color="auto" w:fill="FFFFFF"/>
        </w:rPr>
      </w:pPr>
      <w:r>
        <w:t xml:space="preserve">Figure </w:t>
      </w:r>
      <w:r>
        <w:fldChar w:fldCharType="begin"/>
      </w:r>
      <w:r>
        <w:instrText xml:space="preserve"> SEQ Figure \* ROMAN </w:instrText>
      </w:r>
      <w:r>
        <w:fldChar w:fldCharType="separate"/>
      </w:r>
      <w:r w:rsidR="009336E4">
        <w:rPr>
          <w:noProof/>
        </w:rPr>
        <w:t>VII</w:t>
      </w:r>
      <w:r>
        <w:fldChar w:fldCharType="end"/>
      </w:r>
      <w:r>
        <w:t xml:space="preserve">: </w:t>
      </w:r>
      <w:r>
        <w:rPr>
          <w:sz w:val="20"/>
          <w:szCs w:val="20"/>
        </w:rPr>
        <w:t>The s</w:t>
      </w:r>
      <w:r w:rsidRPr="00676DAB">
        <w:rPr>
          <w:sz w:val="20"/>
          <w:szCs w:val="20"/>
        </w:rPr>
        <w:t>imulated semi-monthly evolution of sea ice for our focus area in 2022</w:t>
      </w:r>
      <w:r>
        <w:rPr>
          <w:sz w:val="20"/>
          <w:szCs w:val="20"/>
        </w:rPr>
        <w:t>, using the Ising model without the inertia factor</w:t>
      </w:r>
    </w:p>
    <w:p w14:paraId="4A5CB501" w14:textId="6E223F0B" w:rsidR="00E961D2" w:rsidRDefault="00E961D2" w:rsidP="00E961D2">
      <w:pPr>
        <w:keepNext/>
        <w:rPr>
          <w:ins w:id="82" w:author="Ying Zhao" w:date="2024-04-11T21:39:00Z"/>
        </w:rPr>
      </w:pPr>
      <w:del w:id="83" w:author="Ying Zhao" w:date="2024-04-11T21:39:00Z">
        <w:r w:rsidDel="00466365">
          <w:rPr>
            <w:rFonts w:ascii="Tahoma" w:hAnsi="Tahoma" w:cs="Tahoma"/>
            <w:noProof/>
            <w:color w:val="000000"/>
            <w:sz w:val="21"/>
            <w:szCs w:val="21"/>
            <w:shd w:val="clear" w:color="auto" w:fill="FFFFFF"/>
          </w:rPr>
          <w:lastRenderedPageBreak/>
          <w:drawing>
            <wp:inline distT="0" distB="0" distL="0" distR="0" wp14:anchorId="1E8BD967" wp14:editId="32D97D5C">
              <wp:extent cx="5819013" cy="2504580"/>
              <wp:effectExtent l="0" t="0" r="0" b="0"/>
              <wp:docPr id="211162512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830411" cy="2509486"/>
                      </a:xfrm>
                      <a:prstGeom prst="rect">
                        <a:avLst/>
                      </a:prstGeom>
                      <a:noFill/>
                    </pic:spPr>
                  </pic:pic>
                </a:graphicData>
              </a:graphic>
            </wp:inline>
          </w:drawing>
        </w:r>
      </w:del>
    </w:p>
    <w:p w14:paraId="0E99C6C0" w14:textId="3CDAEC3A" w:rsidR="00466365" w:rsidRDefault="00ED092B" w:rsidP="00E961D2">
      <w:pPr>
        <w:keepNext/>
      </w:pPr>
      <w:ins w:id="84" w:author="Ying Zhao" w:date="2024-04-11T21:40:00Z">
        <w:r w:rsidRPr="00ED092B">
          <w:drawing>
            <wp:inline distT="0" distB="0" distL="0" distR="0" wp14:anchorId="35A5402B" wp14:editId="4105FFB2">
              <wp:extent cx="3986561" cy="2514600"/>
              <wp:effectExtent l="0" t="0" r="0" b="0"/>
              <wp:docPr id="1236608672" name="Picture 1" descr="A collage of images of red and yellow spots&#10;&#10;Description automatically generated">
                <a:extLst xmlns:a="http://schemas.openxmlformats.org/drawingml/2006/main">
                  <a:ext uri="{FF2B5EF4-FFF2-40B4-BE49-F238E27FC236}">
                    <a16:creationId xmlns:a16="http://schemas.microsoft.com/office/drawing/2014/main" id="{4198CBFA-6DD9-14A6-1C43-BEE493CB449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608672" name="Picture 1" descr="A collage of images of red and yellow spots&#10;&#10;Description automatically generated">
                        <a:extLst>
                          <a:ext uri="{FF2B5EF4-FFF2-40B4-BE49-F238E27FC236}">
                            <a16:creationId xmlns:a16="http://schemas.microsoft.com/office/drawing/2014/main" id="{4198CBFA-6DD9-14A6-1C43-BEE493CB449F}"/>
                          </a:ext>
                        </a:extLst>
                      </pic:cNvPr>
                      <pic:cNvPicPr>
                        <a:picLocks noChangeAspect="1"/>
                      </pic:cNvPicPr>
                    </pic:nvPicPr>
                    <pic:blipFill>
                      <a:blip r:embed="rId24"/>
                      <a:stretch>
                        <a:fillRect/>
                      </a:stretch>
                    </pic:blipFill>
                    <pic:spPr>
                      <a:xfrm>
                        <a:off x="0" y="0"/>
                        <a:ext cx="3993690" cy="2519097"/>
                      </a:xfrm>
                      <a:prstGeom prst="rect">
                        <a:avLst/>
                      </a:prstGeom>
                    </pic:spPr>
                  </pic:pic>
                </a:graphicData>
              </a:graphic>
            </wp:inline>
          </w:drawing>
        </w:r>
      </w:ins>
    </w:p>
    <w:p w14:paraId="0B620073" w14:textId="62AF44E9" w:rsidR="00E961D2" w:rsidRPr="00E961D2" w:rsidRDefault="00E961D2" w:rsidP="00E961D2">
      <w:pPr>
        <w:pStyle w:val="Caption"/>
      </w:pPr>
      <w:r>
        <w:t xml:space="preserve">Figure </w:t>
      </w:r>
      <w:r>
        <w:fldChar w:fldCharType="begin"/>
      </w:r>
      <w:r>
        <w:instrText xml:space="preserve"> SEQ Figure \* ROMAN </w:instrText>
      </w:r>
      <w:r>
        <w:fldChar w:fldCharType="separate"/>
      </w:r>
      <w:r w:rsidR="009336E4">
        <w:rPr>
          <w:noProof/>
        </w:rPr>
        <w:t>VIII</w:t>
      </w:r>
      <w:r>
        <w:fldChar w:fldCharType="end"/>
      </w:r>
      <w:r>
        <w:t xml:space="preserve">: </w:t>
      </w:r>
      <w:r w:rsidRPr="00E961D2">
        <w:t xml:space="preserve">Heatmaps </w:t>
      </w:r>
      <w:del w:id="85" w:author="Ying Zhao" w:date="2024-04-11T21:39:00Z">
        <w:r w:rsidDel="00466365">
          <w:delText xml:space="preserve">and error bar </w:delText>
        </w:r>
      </w:del>
      <w:r w:rsidRPr="00E961D2">
        <w:t xml:space="preserve">illustrating the difference </w:t>
      </w:r>
      <w:del w:id="86" w:author="Ying Zhao" w:date="2024-04-11T15:10:00Z">
        <w:r w:rsidRPr="00E961D2" w:rsidDel="00037C81">
          <w:delText>of</w:delText>
        </w:r>
      </w:del>
      <w:ins w:id="87" w:author="Ying Zhao" w:date="2024-04-11T15:10:00Z">
        <w:r w:rsidR="00037C81">
          <w:t>in</w:t>
        </w:r>
      </w:ins>
      <w:r w:rsidRPr="00E961D2">
        <w:t xml:space="preserve"> the ice </w:t>
      </w:r>
      <w:ins w:id="88" w:author="Ying Zhao" w:date="2024-04-11T15:09:00Z">
        <w:r w:rsidR="00037C81">
          <w:t xml:space="preserve">coverage </w:t>
        </w:r>
      </w:ins>
      <w:del w:id="89" w:author="Ying Zhao" w:date="2024-04-11T15:09:00Z">
        <w:r w:rsidRPr="00E961D2" w:rsidDel="00037C81">
          <w:delText xml:space="preserve">percentage </w:delText>
        </w:r>
      </w:del>
      <w:r w:rsidRPr="00E961D2">
        <w:t>between</w:t>
      </w:r>
      <w:r>
        <w:t xml:space="preserve"> Figure 3 in the paper and</w:t>
      </w:r>
      <w:r w:rsidRPr="00E961D2">
        <w:t xml:space="preserve"> </w:t>
      </w:r>
      <w:r>
        <w:t>the above F</w:t>
      </w:r>
      <w:r w:rsidRPr="00E961D2">
        <w:t xml:space="preserve">igure </w:t>
      </w:r>
      <w:r>
        <w:t>VI</w:t>
      </w:r>
      <w:del w:id="90" w:author="Ying Zhao" w:date="2024-04-11T15:10:00Z">
        <w:r w:rsidDel="00037C81">
          <w:delText>,</w:delText>
        </w:r>
      </w:del>
      <w:r>
        <w:t xml:space="preserve"> using the Ising model without the inertia factor</w:t>
      </w:r>
    </w:p>
    <w:p w14:paraId="7A58D8DC" w14:textId="77777777" w:rsidR="00E961D2" w:rsidRDefault="00E961D2" w:rsidP="00B214B9">
      <w:pPr>
        <w:rPr>
          <w:rFonts w:ascii="Tahoma" w:hAnsi="Tahoma" w:cs="Tahoma"/>
          <w:color w:val="000000"/>
          <w:sz w:val="21"/>
          <w:szCs w:val="21"/>
          <w:shd w:val="clear" w:color="auto" w:fill="FFFFFF"/>
        </w:rPr>
      </w:pPr>
    </w:p>
    <w:p w14:paraId="016CE4BA" w14:textId="77777777" w:rsidR="00E961D2" w:rsidRDefault="00E961D2" w:rsidP="00E961D2">
      <w:pPr>
        <w:keepNext/>
      </w:pPr>
      <w:r>
        <w:rPr>
          <w:rFonts w:ascii="Tahoma" w:hAnsi="Tahoma" w:cs="Tahoma"/>
          <w:noProof/>
          <w:color w:val="000000"/>
          <w:sz w:val="21"/>
          <w:szCs w:val="21"/>
          <w:shd w:val="clear" w:color="auto" w:fill="FFFFFF"/>
        </w:rPr>
        <w:lastRenderedPageBreak/>
        <w:drawing>
          <wp:inline distT="0" distB="0" distL="0" distR="0" wp14:anchorId="68163B08" wp14:editId="2E3D88C4">
            <wp:extent cx="4220870" cy="2175332"/>
            <wp:effectExtent l="0" t="0" r="8255" b="0"/>
            <wp:docPr id="136317639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233939" cy="2182067"/>
                    </a:xfrm>
                    <a:prstGeom prst="rect">
                      <a:avLst/>
                    </a:prstGeom>
                    <a:noFill/>
                  </pic:spPr>
                </pic:pic>
              </a:graphicData>
            </a:graphic>
          </wp:inline>
        </w:drawing>
      </w:r>
    </w:p>
    <w:p w14:paraId="02447A63" w14:textId="17936258" w:rsidR="00E961D2" w:rsidRDefault="00E961D2" w:rsidP="00E961D2">
      <w:pPr>
        <w:pStyle w:val="Caption"/>
        <w:rPr>
          <w:rFonts w:ascii="Tahoma" w:hAnsi="Tahoma" w:cs="Tahoma"/>
          <w:color w:val="000000"/>
          <w:sz w:val="21"/>
          <w:szCs w:val="21"/>
          <w:shd w:val="clear" w:color="auto" w:fill="FFFFFF"/>
        </w:rPr>
      </w:pPr>
      <w:r>
        <w:t xml:space="preserve">Figure </w:t>
      </w:r>
      <w:r>
        <w:fldChar w:fldCharType="begin"/>
      </w:r>
      <w:r>
        <w:instrText xml:space="preserve"> SEQ Figure \* ROMAN </w:instrText>
      </w:r>
      <w:r>
        <w:fldChar w:fldCharType="separate"/>
      </w:r>
      <w:r w:rsidR="009336E4">
        <w:rPr>
          <w:noProof/>
        </w:rPr>
        <w:t>IX</w:t>
      </w:r>
      <w:r>
        <w:fldChar w:fldCharType="end"/>
      </w:r>
      <w:r>
        <w:t xml:space="preserve">: </w:t>
      </w:r>
      <w:r w:rsidRPr="00676DAB">
        <w:rPr>
          <w:sz w:val="20"/>
          <w:szCs w:val="20"/>
        </w:rPr>
        <w:t>The</w:t>
      </w:r>
      <w:ins w:id="91" w:author="Ying Zhao" w:date="2024-04-11T15:12:00Z">
        <w:r w:rsidR="00037C81">
          <w:rPr>
            <w:sz w:val="20"/>
            <w:szCs w:val="20"/>
          </w:rPr>
          <w:t xml:space="preserve"> </w:t>
        </w:r>
      </w:ins>
      <w:del w:id="92" w:author="Ying Zhao" w:date="2024-04-11T15:11:00Z">
        <w:r w:rsidRPr="00676DAB" w:rsidDel="00037C81">
          <w:rPr>
            <w:sz w:val="20"/>
            <w:szCs w:val="20"/>
          </w:rPr>
          <w:delText xml:space="preserve"> </w:delText>
        </w:r>
      </w:del>
      <w:r w:rsidRPr="00676DAB">
        <w:rPr>
          <w:sz w:val="20"/>
          <w:szCs w:val="20"/>
        </w:rPr>
        <w:t>ice coverage percentage</w:t>
      </w:r>
      <w:r>
        <w:rPr>
          <w:sz w:val="20"/>
          <w:szCs w:val="20"/>
        </w:rPr>
        <w:t xml:space="preserve"> and </w:t>
      </w:r>
      <w:r w:rsidR="00037C81">
        <w:rPr>
          <w:sz w:val="20"/>
          <w:szCs w:val="20"/>
        </w:rPr>
        <w:t xml:space="preserve">the ice </w:t>
      </w:r>
      <w:r>
        <w:rPr>
          <w:sz w:val="20"/>
          <w:szCs w:val="20"/>
        </w:rPr>
        <w:t>extent of 2022</w:t>
      </w:r>
      <w:r w:rsidR="00037C81">
        <w:rPr>
          <w:sz w:val="20"/>
          <w:szCs w:val="20"/>
        </w:rPr>
        <w:t>, where the simulated curves are based on</w:t>
      </w:r>
      <w:r>
        <w:t xml:space="preserve"> the Ising model without the inertia </w:t>
      </w:r>
      <w:r w:rsidR="009A38DF">
        <w:t>term</w:t>
      </w:r>
    </w:p>
    <w:p w14:paraId="1BFC419D" w14:textId="6F4DC690" w:rsidR="0019120D" w:rsidDel="00C148ED" w:rsidRDefault="0019120D" w:rsidP="00B214B9">
      <w:pPr>
        <w:rPr>
          <w:del w:id="93" w:author="Ying Zhao" w:date="2024-04-11T20:27:00Z"/>
          <w:rFonts w:ascii="Tahoma" w:hAnsi="Tahoma" w:cs="Tahoma"/>
          <w:color w:val="000000"/>
          <w:sz w:val="21"/>
          <w:szCs w:val="21"/>
          <w:shd w:val="clear" w:color="auto" w:fill="FFFFFF"/>
        </w:rPr>
      </w:pPr>
      <w:r>
        <w:rPr>
          <w:rFonts w:ascii="Tahoma" w:hAnsi="Tahoma" w:cs="Tahoma"/>
          <w:color w:val="000000"/>
          <w:sz w:val="21"/>
          <w:szCs w:val="21"/>
          <w:shd w:val="clear" w:color="auto" w:fill="FFFFFF"/>
        </w:rPr>
        <w:t xml:space="preserve">In </w:t>
      </w:r>
      <w:r w:rsidR="00037C81">
        <w:rPr>
          <w:rFonts w:ascii="Tahoma" w:hAnsi="Tahoma" w:cs="Tahoma"/>
          <w:color w:val="000000"/>
          <w:sz w:val="21"/>
          <w:szCs w:val="21"/>
          <w:shd w:val="clear" w:color="auto" w:fill="FFFFFF"/>
        </w:rPr>
        <w:t xml:space="preserve">conclusion, </w:t>
      </w:r>
      <w:r>
        <w:rPr>
          <w:rFonts w:ascii="Tahoma" w:hAnsi="Tahoma" w:cs="Tahoma"/>
          <w:color w:val="000000"/>
          <w:sz w:val="21"/>
          <w:szCs w:val="21"/>
          <w:shd w:val="clear" w:color="auto" w:fill="FFFFFF"/>
        </w:rPr>
        <w:t xml:space="preserve">we see that adding </w:t>
      </w:r>
      <w:r w:rsidR="00A04030">
        <w:rPr>
          <w:rFonts w:ascii="Tahoma" w:hAnsi="Tahoma" w:cs="Tahoma"/>
          <w:color w:val="000000"/>
          <w:sz w:val="21"/>
          <w:szCs w:val="21"/>
          <w:shd w:val="clear" w:color="auto" w:fill="FFFFFF"/>
        </w:rPr>
        <w:t>the inertia factor makes the simulation process much more robust,</w:t>
      </w:r>
      <w:r w:rsidR="00037C81">
        <w:rPr>
          <w:rFonts w:ascii="Tahoma" w:hAnsi="Tahoma" w:cs="Tahoma"/>
          <w:color w:val="000000"/>
          <w:sz w:val="21"/>
          <w:szCs w:val="21"/>
          <w:shd w:val="clear" w:color="auto" w:fill="FFFFFF"/>
        </w:rPr>
        <w:t xml:space="preserve"> validating that </w:t>
      </w:r>
      <w:r w:rsidR="00A04030">
        <w:rPr>
          <w:rFonts w:ascii="Tahoma" w:hAnsi="Tahoma" w:cs="Tahoma"/>
          <w:color w:val="000000"/>
          <w:sz w:val="21"/>
          <w:szCs w:val="21"/>
          <w:shd w:val="clear" w:color="auto" w:fill="FFFFFF"/>
        </w:rPr>
        <w:t xml:space="preserve">this added feature has significant strength </w:t>
      </w:r>
      <w:r w:rsidR="00037C81">
        <w:rPr>
          <w:rFonts w:ascii="Tahoma" w:hAnsi="Tahoma" w:cs="Tahoma"/>
          <w:color w:val="000000"/>
          <w:sz w:val="21"/>
          <w:szCs w:val="21"/>
          <w:shd w:val="clear" w:color="auto" w:fill="FFFFFF"/>
        </w:rPr>
        <w:t>in</w:t>
      </w:r>
      <w:r w:rsidR="00A04030">
        <w:rPr>
          <w:rFonts w:ascii="Tahoma" w:hAnsi="Tahoma" w:cs="Tahoma"/>
          <w:color w:val="000000"/>
          <w:sz w:val="21"/>
          <w:szCs w:val="21"/>
          <w:shd w:val="clear" w:color="auto" w:fill="FFFFFF"/>
        </w:rPr>
        <w:t xml:space="preserve"> sea ice modeling</w:t>
      </w:r>
      <w:r w:rsidR="00037C81">
        <w:rPr>
          <w:rFonts w:ascii="Tahoma" w:hAnsi="Tahoma" w:cs="Tahoma"/>
          <w:color w:val="000000"/>
          <w:sz w:val="21"/>
          <w:szCs w:val="21"/>
          <w:shd w:val="clear" w:color="auto" w:fill="FFFFFF"/>
        </w:rPr>
        <w:t>. Intuitively</w:t>
      </w:r>
      <w:r w:rsidR="003418C4">
        <w:rPr>
          <w:rFonts w:ascii="Tahoma" w:hAnsi="Tahoma" w:cs="Tahoma"/>
          <w:color w:val="000000"/>
          <w:sz w:val="21"/>
          <w:szCs w:val="21"/>
          <w:shd w:val="clear" w:color="auto" w:fill="FFFFFF"/>
        </w:rPr>
        <w:t>,</w:t>
      </w:r>
      <w:r w:rsidR="00037C81">
        <w:rPr>
          <w:rFonts w:ascii="Tahoma" w:hAnsi="Tahoma" w:cs="Tahoma"/>
          <w:color w:val="000000"/>
          <w:sz w:val="21"/>
          <w:szCs w:val="21"/>
          <w:shd w:val="clear" w:color="auto" w:fill="FFFFFF"/>
        </w:rPr>
        <w:t xml:space="preserve"> this finding</w:t>
      </w:r>
      <w:r w:rsidR="003418C4">
        <w:rPr>
          <w:rFonts w:ascii="Tahoma" w:hAnsi="Tahoma" w:cs="Tahoma"/>
          <w:color w:val="000000"/>
          <w:sz w:val="21"/>
          <w:szCs w:val="21"/>
          <w:shd w:val="clear" w:color="auto" w:fill="FFFFFF"/>
        </w:rPr>
        <w:t xml:space="preserve"> indicat</w:t>
      </w:r>
      <w:r w:rsidR="00037C81">
        <w:rPr>
          <w:rFonts w:ascii="Tahoma" w:hAnsi="Tahoma" w:cs="Tahoma"/>
          <w:color w:val="000000"/>
          <w:sz w:val="21"/>
          <w:szCs w:val="21"/>
          <w:shd w:val="clear" w:color="auto" w:fill="FFFFFF"/>
        </w:rPr>
        <w:t>es</w:t>
      </w:r>
      <w:r w:rsidR="003418C4">
        <w:rPr>
          <w:rFonts w:ascii="Tahoma" w:hAnsi="Tahoma" w:cs="Tahoma"/>
          <w:color w:val="000000"/>
          <w:sz w:val="21"/>
          <w:szCs w:val="21"/>
          <w:shd w:val="clear" w:color="auto" w:fill="FFFFFF"/>
        </w:rPr>
        <w:t xml:space="preserve"> that Arctic sea ice and water have a tendency to stay unchanged even in the</w:t>
      </w:r>
      <w:r w:rsidR="00037C81">
        <w:rPr>
          <w:rFonts w:ascii="Tahoma" w:hAnsi="Tahoma" w:cs="Tahoma"/>
          <w:color w:val="000000"/>
          <w:sz w:val="21"/>
          <w:szCs w:val="21"/>
          <w:shd w:val="clear" w:color="auto" w:fill="FFFFFF"/>
        </w:rPr>
        <w:t xml:space="preserve"> presence of</w:t>
      </w:r>
      <w:r w:rsidR="003418C4">
        <w:rPr>
          <w:rFonts w:ascii="Tahoma" w:hAnsi="Tahoma" w:cs="Tahoma"/>
          <w:color w:val="000000"/>
          <w:sz w:val="21"/>
          <w:szCs w:val="21"/>
          <w:shd w:val="clear" w:color="auto" w:fill="FFFFFF"/>
        </w:rPr>
        <w:t xml:space="preserve"> external forces.</w:t>
      </w:r>
      <w:r w:rsidR="00A04030">
        <w:rPr>
          <w:rFonts w:ascii="Tahoma" w:hAnsi="Tahoma" w:cs="Tahoma"/>
          <w:color w:val="000000"/>
          <w:sz w:val="21"/>
          <w:szCs w:val="21"/>
          <w:shd w:val="clear" w:color="auto" w:fill="FFFFFF"/>
        </w:rPr>
        <w:t xml:space="preserve"> That said, we will not claim that this inertia factor is a must-have. It </w:t>
      </w:r>
      <w:r w:rsidR="00785FC1">
        <w:rPr>
          <w:rFonts w:ascii="Tahoma" w:hAnsi="Tahoma" w:cs="Tahoma"/>
          <w:color w:val="000000"/>
          <w:sz w:val="21"/>
          <w:szCs w:val="21"/>
          <w:shd w:val="clear" w:color="auto" w:fill="FFFFFF"/>
        </w:rPr>
        <w:t>might be</w:t>
      </w:r>
      <w:r w:rsidR="00A04030">
        <w:rPr>
          <w:rFonts w:ascii="Tahoma" w:hAnsi="Tahoma" w:cs="Tahoma"/>
          <w:color w:val="000000"/>
          <w:sz w:val="21"/>
          <w:szCs w:val="21"/>
          <w:shd w:val="clear" w:color="auto" w:fill="FFFFFF"/>
        </w:rPr>
        <w:t xml:space="preserve"> possible to improve the Ising model performance via other </w:t>
      </w:r>
      <w:r w:rsidR="00037C81">
        <w:rPr>
          <w:rFonts w:ascii="Tahoma" w:hAnsi="Tahoma" w:cs="Tahoma"/>
          <w:color w:val="000000"/>
          <w:sz w:val="21"/>
          <w:szCs w:val="21"/>
          <w:shd w:val="clear" w:color="auto" w:fill="FFFFFF"/>
        </w:rPr>
        <w:t xml:space="preserve">novelty </w:t>
      </w:r>
      <w:r w:rsidR="00A04030">
        <w:rPr>
          <w:rFonts w:ascii="Tahoma" w:hAnsi="Tahoma" w:cs="Tahoma"/>
          <w:color w:val="000000"/>
          <w:sz w:val="21"/>
          <w:szCs w:val="21"/>
          <w:shd w:val="clear" w:color="auto" w:fill="FFFFFF"/>
        </w:rPr>
        <w:t xml:space="preserve"> than the inertia factor, e.g. enrich</w:t>
      </w:r>
      <w:r w:rsidR="009A3A7D">
        <w:rPr>
          <w:rFonts w:ascii="Tahoma" w:hAnsi="Tahoma" w:cs="Tahoma"/>
          <w:color w:val="000000"/>
          <w:sz w:val="21"/>
          <w:szCs w:val="21"/>
          <w:shd w:val="clear" w:color="auto" w:fill="FFFFFF"/>
        </w:rPr>
        <w:t>ing</w:t>
      </w:r>
      <w:r w:rsidR="00A04030">
        <w:rPr>
          <w:rFonts w:ascii="Tahoma" w:hAnsi="Tahoma" w:cs="Tahoma"/>
          <w:color w:val="000000"/>
          <w:sz w:val="21"/>
          <w:szCs w:val="21"/>
          <w:shd w:val="clear" w:color="auto" w:fill="FFFFFF"/>
        </w:rPr>
        <w:t xml:space="preserve"> the functional forms of</w:t>
      </w:r>
      <w:r w:rsidR="00A04030" w:rsidRPr="00654C77">
        <w:rPr>
          <w:rFonts w:ascii="Tahoma" w:hAnsi="Tahoma" w:cs="Tahoma"/>
          <w:i/>
          <w:iCs/>
          <w:color w:val="000000"/>
          <w:sz w:val="21"/>
          <w:szCs w:val="21"/>
          <w:shd w:val="clear" w:color="auto" w:fill="FFFFFF"/>
        </w:rPr>
        <w:t xml:space="preserve"> J</w:t>
      </w:r>
      <w:r w:rsidR="00A04030">
        <w:rPr>
          <w:rFonts w:ascii="Tahoma" w:hAnsi="Tahoma" w:cs="Tahoma"/>
          <w:color w:val="000000"/>
          <w:sz w:val="21"/>
          <w:szCs w:val="21"/>
          <w:shd w:val="clear" w:color="auto" w:fill="FFFFFF"/>
        </w:rPr>
        <w:t xml:space="preserve"> and </w:t>
      </w:r>
      <w:r w:rsidR="00A04030" w:rsidRPr="00654C77">
        <w:rPr>
          <w:rFonts w:ascii="Tahoma" w:hAnsi="Tahoma" w:cs="Tahoma"/>
          <w:i/>
          <w:iCs/>
          <w:color w:val="000000"/>
          <w:sz w:val="21"/>
          <w:szCs w:val="21"/>
          <w:shd w:val="clear" w:color="auto" w:fill="FFFFFF"/>
        </w:rPr>
        <w:t>B</w:t>
      </w:r>
      <w:r w:rsidR="00A04030">
        <w:rPr>
          <w:rFonts w:ascii="Tahoma" w:hAnsi="Tahoma" w:cs="Tahoma"/>
          <w:color w:val="000000"/>
          <w:sz w:val="21"/>
          <w:szCs w:val="21"/>
          <w:shd w:val="clear" w:color="auto" w:fill="FFFFFF"/>
        </w:rPr>
        <w:t xml:space="preserve">, which is out of scope </w:t>
      </w:r>
      <w:r w:rsidR="00A971C2">
        <w:rPr>
          <w:rFonts w:ascii="Tahoma" w:hAnsi="Tahoma" w:cs="Tahoma"/>
          <w:color w:val="000000"/>
          <w:sz w:val="21"/>
          <w:szCs w:val="21"/>
          <w:shd w:val="clear" w:color="auto" w:fill="FFFFFF"/>
        </w:rPr>
        <w:t>of this</w:t>
      </w:r>
      <w:r w:rsidR="00A04030">
        <w:rPr>
          <w:rFonts w:ascii="Tahoma" w:hAnsi="Tahoma" w:cs="Tahoma"/>
          <w:color w:val="000000"/>
          <w:sz w:val="21"/>
          <w:szCs w:val="21"/>
          <w:shd w:val="clear" w:color="auto" w:fill="FFFFFF"/>
        </w:rPr>
        <w:t xml:space="preserve"> paper</w:t>
      </w:r>
      <w:r w:rsidR="00037C81">
        <w:rPr>
          <w:rFonts w:ascii="Tahoma" w:hAnsi="Tahoma" w:cs="Tahoma"/>
          <w:color w:val="000000"/>
          <w:sz w:val="21"/>
          <w:szCs w:val="21"/>
          <w:shd w:val="clear" w:color="auto" w:fill="FFFFFF"/>
        </w:rPr>
        <w:t xml:space="preserve"> yet</w:t>
      </w:r>
      <w:r w:rsidR="00567C78">
        <w:rPr>
          <w:rFonts w:ascii="Tahoma" w:hAnsi="Tahoma" w:cs="Tahoma"/>
          <w:color w:val="000000"/>
          <w:sz w:val="21"/>
          <w:szCs w:val="21"/>
          <w:shd w:val="clear" w:color="auto" w:fill="FFFFFF"/>
        </w:rPr>
        <w:t xml:space="preserve"> can definitely be explore</w:t>
      </w:r>
      <w:r w:rsidR="0068103E">
        <w:rPr>
          <w:rFonts w:ascii="Tahoma" w:hAnsi="Tahoma" w:cs="Tahoma"/>
          <w:color w:val="000000"/>
          <w:sz w:val="21"/>
          <w:szCs w:val="21"/>
          <w:shd w:val="clear" w:color="auto" w:fill="FFFFFF"/>
        </w:rPr>
        <w:t>d</w:t>
      </w:r>
      <w:r w:rsidR="00567C78">
        <w:rPr>
          <w:rFonts w:ascii="Tahoma" w:hAnsi="Tahoma" w:cs="Tahoma"/>
          <w:color w:val="000000"/>
          <w:sz w:val="21"/>
          <w:szCs w:val="21"/>
          <w:shd w:val="clear" w:color="auto" w:fill="FFFFFF"/>
        </w:rPr>
        <w:t xml:space="preserve"> in future research.</w:t>
      </w:r>
    </w:p>
    <w:p w14:paraId="1977100F" w14:textId="77777777" w:rsidR="00E40D35" w:rsidRPr="00B214B9" w:rsidRDefault="00E40D35" w:rsidP="00B214B9">
      <w:pPr>
        <w:rPr>
          <w:rFonts w:ascii="Tahoma" w:hAnsi="Tahoma" w:cs="Tahoma"/>
          <w:color w:val="000000"/>
          <w:sz w:val="21"/>
          <w:szCs w:val="21"/>
          <w:shd w:val="clear" w:color="auto" w:fill="FFFFFF"/>
        </w:rPr>
      </w:pPr>
    </w:p>
    <w:p w14:paraId="306D44F8" w14:textId="4BD37874" w:rsidR="00C708E5" w:rsidRPr="00C148ED" w:rsidRDefault="00C708E5">
      <w:pPr>
        <w:rPr>
          <w:ins w:id="94" w:author="Ying Zhao" w:date="2024-04-11T20:28:00Z"/>
          <w:highlight w:val="yellow"/>
          <w:rPrChange w:id="95" w:author="Ying Zhao" w:date="2024-04-11T20:28:00Z">
            <w:rPr>
              <w:ins w:id="96" w:author="Ying Zhao" w:date="2024-04-11T20:28:00Z"/>
              <w:rFonts w:ascii="Tahoma" w:hAnsi="Tahoma" w:cs="Tahoma"/>
              <w:color w:val="000000"/>
              <w:sz w:val="21"/>
              <w:szCs w:val="21"/>
              <w:u w:val="single"/>
              <w:shd w:val="clear" w:color="auto" w:fill="FFFFFF"/>
            </w:rPr>
          </w:rPrChange>
        </w:rPr>
      </w:pPr>
      <w:ins w:id="97" w:author="Ying Zhao" w:date="2024-04-11T20:27:00Z">
        <w:r>
          <w:rPr>
            <w:highlight w:val="yellow"/>
          </w:rPr>
          <w:t>Due to length constraint of the paper, the above details this analysis is not included in paper. However, it is briefly discussed in Section VI.A.</w:t>
        </w:r>
      </w:ins>
    </w:p>
    <w:p w14:paraId="3B0C08D7" w14:textId="74B0B78A" w:rsidR="00B214B9" w:rsidRPr="002E397A" w:rsidRDefault="003615DA" w:rsidP="00B214B9">
      <w:pPr>
        <w:rPr>
          <w:rFonts w:ascii="Tahoma" w:hAnsi="Tahoma" w:cs="Tahoma"/>
          <w:color w:val="000000"/>
          <w:sz w:val="21"/>
          <w:szCs w:val="21"/>
          <w:u w:val="single"/>
          <w:shd w:val="clear" w:color="auto" w:fill="FFFFFF"/>
        </w:rPr>
      </w:pPr>
      <w:ins w:id="98" w:author="Ying Zhao" w:date="2024-04-11T20:28:00Z">
        <w:r>
          <w:rPr>
            <w:rFonts w:ascii="Tahoma" w:hAnsi="Tahoma" w:cs="Tahoma"/>
            <w:color w:val="000000"/>
            <w:sz w:val="21"/>
            <w:szCs w:val="21"/>
            <w:u w:val="single"/>
            <w:shd w:val="clear" w:color="auto" w:fill="FFFFFF"/>
          </w:rPr>
          <w:br w:type="page"/>
        </w:r>
      </w:ins>
      <w:r w:rsidR="00B214B9" w:rsidRPr="002E397A">
        <w:rPr>
          <w:rFonts w:ascii="Tahoma" w:hAnsi="Tahoma" w:cs="Tahoma"/>
          <w:color w:val="000000"/>
          <w:sz w:val="21"/>
          <w:szCs w:val="21"/>
          <w:u w:val="single"/>
          <w:shd w:val="clear" w:color="auto" w:fill="FFFFFF"/>
        </w:rPr>
        <w:lastRenderedPageBreak/>
        <w:t xml:space="preserve">10. </w:t>
      </w:r>
      <w:r w:rsidR="002A4B35" w:rsidRPr="002E397A">
        <w:rPr>
          <w:rFonts w:ascii="Tahoma" w:hAnsi="Tahoma" w:cs="Tahoma"/>
          <w:color w:val="000000"/>
          <w:sz w:val="21"/>
          <w:szCs w:val="21"/>
          <w:u w:val="single"/>
          <w:shd w:val="clear" w:color="auto" w:fill="FFFFFF"/>
        </w:rPr>
        <w:t>“</w:t>
      </w:r>
      <w:r w:rsidR="00B214B9" w:rsidRPr="002E397A">
        <w:rPr>
          <w:rFonts w:ascii="Tahoma" w:hAnsi="Tahoma" w:cs="Tahoma"/>
          <w:color w:val="000000"/>
          <w:sz w:val="21"/>
          <w:szCs w:val="21"/>
          <w:u w:val="single"/>
          <w:shd w:val="clear" w:color="auto" w:fill="FFFFFF"/>
        </w:rPr>
        <w:t>Use of language</w:t>
      </w:r>
      <w:r w:rsidR="002A4B35" w:rsidRPr="002E397A">
        <w:rPr>
          <w:rFonts w:ascii="Tahoma" w:hAnsi="Tahoma" w:cs="Tahoma"/>
          <w:color w:val="000000"/>
          <w:sz w:val="21"/>
          <w:szCs w:val="21"/>
          <w:u w:val="single"/>
          <w:shd w:val="clear" w:color="auto" w:fill="FFFFFF"/>
        </w:rPr>
        <w:t xml:space="preserve">” </w:t>
      </w:r>
      <w:r w:rsidR="00B214B9" w:rsidRPr="002E397A">
        <w:rPr>
          <w:rFonts w:ascii="Tahoma" w:hAnsi="Tahoma" w:cs="Tahoma"/>
          <w:color w:val="000000"/>
          <w:sz w:val="21"/>
          <w:szCs w:val="21"/>
          <w:u w:val="single"/>
          <w:shd w:val="clear" w:color="auto" w:fill="FFFFFF"/>
        </w:rPr>
        <w:t>concerns: quite a few instances of opinion and emotional language in the text.</w:t>
      </w:r>
    </w:p>
    <w:p w14:paraId="52113553" w14:textId="60EA231B" w:rsidR="000017EE" w:rsidRDefault="005B01F3" w:rsidP="00B214B9">
      <w:pPr>
        <w:rPr>
          <w:rFonts w:ascii="Tahoma" w:hAnsi="Tahoma" w:cs="Tahoma"/>
          <w:color w:val="000000"/>
          <w:sz w:val="21"/>
          <w:szCs w:val="21"/>
          <w:shd w:val="clear" w:color="auto" w:fill="FFFFFF"/>
        </w:rPr>
      </w:pPr>
      <w:r w:rsidRPr="00136D10">
        <w:rPr>
          <w:rFonts w:ascii="Tahoma" w:hAnsi="Tahoma" w:cs="Tahoma"/>
          <w:color w:val="000000"/>
          <w:sz w:val="21"/>
          <w:szCs w:val="21"/>
          <w:shd w:val="clear" w:color="auto" w:fill="FFFFFF"/>
        </w:rPr>
        <w:t xml:space="preserve">EW: We have had thorough revisions wherever we see fit. </w:t>
      </w:r>
    </w:p>
    <w:p w14:paraId="4EE375EA" w14:textId="77777777" w:rsidR="00F3270A" w:rsidRDefault="00F3270A" w:rsidP="00B214B9">
      <w:pPr>
        <w:rPr>
          <w:rFonts w:ascii="Tahoma" w:hAnsi="Tahoma" w:cs="Tahoma"/>
          <w:color w:val="000000"/>
          <w:sz w:val="21"/>
          <w:szCs w:val="21"/>
          <w:shd w:val="clear" w:color="auto" w:fill="FFFFFF"/>
        </w:rPr>
      </w:pPr>
    </w:p>
    <w:p w14:paraId="57BBE2F1" w14:textId="193A1D93" w:rsidR="00B214B9" w:rsidRPr="002E397A" w:rsidRDefault="00B214B9" w:rsidP="00B214B9">
      <w:pPr>
        <w:rPr>
          <w:rFonts w:ascii="Tahoma" w:hAnsi="Tahoma" w:cs="Tahoma"/>
          <w:color w:val="000000"/>
          <w:sz w:val="21"/>
          <w:szCs w:val="21"/>
          <w:u w:val="single"/>
          <w:shd w:val="clear" w:color="auto" w:fill="FFFFFF"/>
        </w:rPr>
      </w:pPr>
      <w:r w:rsidRPr="002E397A">
        <w:rPr>
          <w:rFonts w:ascii="Tahoma" w:hAnsi="Tahoma" w:cs="Tahoma"/>
          <w:color w:val="000000"/>
          <w:sz w:val="21"/>
          <w:szCs w:val="21"/>
          <w:u w:val="single"/>
          <w:shd w:val="clear" w:color="auto" w:fill="FFFFFF"/>
        </w:rPr>
        <w:t xml:space="preserve">11. Lack of citations for </w:t>
      </w:r>
      <w:r w:rsidR="000A33C1" w:rsidRPr="002E397A">
        <w:rPr>
          <w:rFonts w:ascii="Tahoma" w:hAnsi="Tahoma" w:cs="Tahoma"/>
          <w:color w:val="000000"/>
          <w:sz w:val="21"/>
          <w:szCs w:val="21"/>
          <w:u w:val="single"/>
          <w:shd w:val="clear" w:color="auto" w:fill="FFFFFF"/>
        </w:rPr>
        <w:t>“</w:t>
      </w:r>
      <w:r w:rsidRPr="002E397A">
        <w:rPr>
          <w:rFonts w:ascii="Tahoma" w:hAnsi="Tahoma" w:cs="Tahoma"/>
          <w:color w:val="000000"/>
          <w:sz w:val="21"/>
          <w:szCs w:val="21"/>
          <w:u w:val="single"/>
          <w:shd w:val="clear" w:color="auto" w:fill="FFFFFF"/>
        </w:rPr>
        <w:t>obvious</w:t>
      </w:r>
      <w:r w:rsidR="000A33C1" w:rsidRPr="002E397A">
        <w:rPr>
          <w:rFonts w:ascii="Tahoma" w:hAnsi="Tahoma" w:cs="Tahoma"/>
          <w:color w:val="000000"/>
          <w:sz w:val="21"/>
          <w:szCs w:val="21"/>
          <w:u w:val="single"/>
          <w:shd w:val="clear" w:color="auto" w:fill="FFFFFF"/>
        </w:rPr>
        <w:t>”</w:t>
      </w:r>
      <w:r w:rsidRPr="002E397A">
        <w:rPr>
          <w:rFonts w:ascii="Tahoma" w:hAnsi="Tahoma" w:cs="Tahoma"/>
          <w:color w:val="000000"/>
          <w:sz w:val="21"/>
          <w:szCs w:val="21"/>
          <w:u w:val="single"/>
          <w:shd w:val="clear" w:color="auto" w:fill="FFFFFF"/>
        </w:rPr>
        <w:t xml:space="preserve"> claims.</w:t>
      </w:r>
    </w:p>
    <w:p w14:paraId="44BF777F" w14:textId="7C27E8BF" w:rsidR="000017EE" w:rsidRDefault="00F3270A" w:rsidP="00B214B9">
      <w:pPr>
        <w:rPr>
          <w:rFonts w:ascii="Tahoma" w:hAnsi="Tahoma" w:cs="Tahoma"/>
          <w:color w:val="000000"/>
          <w:sz w:val="21"/>
          <w:szCs w:val="21"/>
          <w:shd w:val="clear" w:color="auto" w:fill="FFFFFF"/>
        </w:rPr>
      </w:pPr>
      <w:r>
        <w:rPr>
          <w:rFonts w:ascii="Tahoma" w:hAnsi="Tahoma" w:cs="Tahoma"/>
          <w:color w:val="000000"/>
          <w:sz w:val="21"/>
          <w:szCs w:val="21"/>
          <w:shd w:val="clear" w:color="auto" w:fill="FFFFFF"/>
        </w:rPr>
        <w:t xml:space="preserve">EW: We </w:t>
      </w:r>
      <w:r w:rsidR="001E5C2D">
        <w:rPr>
          <w:rFonts w:ascii="Tahoma" w:hAnsi="Tahoma" w:cs="Tahoma"/>
          <w:color w:val="000000"/>
          <w:sz w:val="21"/>
          <w:szCs w:val="21"/>
          <w:shd w:val="clear" w:color="auto" w:fill="FFFFFF"/>
        </w:rPr>
        <w:t>believe</w:t>
      </w:r>
      <w:r>
        <w:rPr>
          <w:rFonts w:ascii="Tahoma" w:hAnsi="Tahoma" w:cs="Tahoma"/>
          <w:color w:val="000000"/>
          <w:sz w:val="21"/>
          <w:szCs w:val="21"/>
          <w:shd w:val="clear" w:color="auto" w:fill="FFFFFF"/>
        </w:rPr>
        <w:t xml:space="preserve"> this question refers to </w:t>
      </w:r>
      <w:commentRangeStart w:id="99"/>
      <w:r>
        <w:rPr>
          <w:rFonts w:ascii="Tahoma" w:hAnsi="Tahoma" w:cs="Tahoma"/>
          <w:color w:val="000000"/>
          <w:sz w:val="21"/>
          <w:szCs w:val="21"/>
          <w:shd w:val="clear" w:color="auto" w:fill="FFFFFF"/>
        </w:rPr>
        <w:t xml:space="preserve">section IV.D. </w:t>
      </w:r>
      <w:commentRangeEnd w:id="99"/>
      <w:r w:rsidR="005B01F3">
        <w:rPr>
          <w:rStyle w:val="CommentReference"/>
          <w:rFonts w:ascii="Times New Roman" w:hAnsi="Times New Roman"/>
          <w:kern w:val="0"/>
          <w14:ligatures w14:val="none"/>
        </w:rPr>
        <w:commentReference w:id="99"/>
      </w:r>
      <w:r>
        <w:rPr>
          <w:rFonts w:ascii="Tahoma" w:hAnsi="Tahoma" w:cs="Tahoma"/>
          <w:color w:val="000000"/>
          <w:sz w:val="21"/>
          <w:szCs w:val="21"/>
          <w:shd w:val="clear" w:color="auto" w:fill="FFFFFF"/>
        </w:rPr>
        <w:t xml:space="preserve">We have reworded with more explanation, and added a reference </w:t>
      </w:r>
      <w:r w:rsidR="00CC7535">
        <w:rPr>
          <w:rFonts w:ascii="Tahoma" w:hAnsi="Tahoma" w:cs="Tahoma"/>
          <w:color w:val="000000"/>
          <w:sz w:val="21"/>
          <w:szCs w:val="21"/>
          <w:shd w:val="clear" w:color="auto" w:fill="FFFFFF"/>
        </w:rPr>
        <w:t>[2</w:t>
      </w:r>
      <w:r w:rsidR="007D3CC3">
        <w:rPr>
          <w:rFonts w:ascii="Tahoma" w:hAnsi="Tahoma" w:cs="Tahoma"/>
          <w:color w:val="000000"/>
          <w:sz w:val="21"/>
          <w:szCs w:val="21"/>
          <w:shd w:val="clear" w:color="auto" w:fill="FFFFFF"/>
        </w:rPr>
        <w:t>2</w:t>
      </w:r>
      <w:r w:rsidR="00CC7535">
        <w:rPr>
          <w:rFonts w:ascii="Tahoma" w:hAnsi="Tahoma" w:cs="Tahoma"/>
          <w:color w:val="000000"/>
          <w:sz w:val="21"/>
          <w:szCs w:val="21"/>
          <w:shd w:val="clear" w:color="auto" w:fill="FFFFFF"/>
        </w:rPr>
        <w:t xml:space="preserve">] </w:t>
      </w:r>
      <w:r>
        <w:rPr>
          <w:rFonts w:ascii="Tahoma" w:hAnsi="Tahoma" w:cs="Tahoma"/>
          <w:color w:val="000000"/>
          <w:sz w:val="21"/>
          <w:szCs w:val="21"/>
          <w:shd w:val="clear" w:color="auto" w:fill="FFFFFF"/>
        </w:rPr>
        <w:t xml:space="preserve">to </w:t>
      </w:r>
      <w:proofErr w:type="spellStart"/>
      <w:r>
        <w:rPr>
          <w:rFonts w:ascii="Tahoma" w:hAnsi="Tahoma" w:cs="Tahoma"/>
          <w:color w:val="000000"/>
          <w:sz w:val="21"/>
          <w:szCs w:val="21"/>
          <w:shd w:val="clear" w:color="auto" w:fill="FFFFFF"/>
        </w:rPr>
        <w:t>Stepinski</w:t>
      </w:r>
      <w:proofErr w:type="spellEnd"/>
      <w:r>
        <w:rPr>
          <w:rFonts w:ascii="Tahoma" w:hAnsi="Tahoma" w:cs="Tahoma"/>
          <w:color w:val="000000"/>
          <w:sz w:val="21"/>
          <w:szCs w:val="21"/>
          <w:shd w:val="clear" w:color="auto" w:fill="FFFFFF"/>
        </w:rPr>
        <w:t>, T.F. et al</w:t>
      </w:r>
      <w:r w:rsidR="002E397A">
        <w:rPr>
          <w:rFonts w:ascii="Tahoma" w:hAnsi="Tahoma" w:cs="Tahoma"/>
          <w:color w:val="000000"/>
          <w:sz w:val="21"/>
          <w:szCs w:val="21"/>
          <w:shd w:val="clear" w:color="auto" w:fill="FFFFFF"/>
        </w:rPr>
        <w:t xml:space="preserve"> in section IV.D of the </w:t>
      </w:r>
      <w:proofErr w:type="gramStart"/>
      <w:r w:rsidR="002E397A">
        <w:rPr>
          <w:rFonts w:ascii="Tahoma" w:hAnsi="Tahoma" w:cs="Tahoma"/>
          <w:color w:val="000000"/>
          <w:sz w:val="21"/>
          <w:szCs w:val="21"/>
          <w:shd w:val="clear" w:color="auto" w:fill="FFFFFF"/>
        </w:rPr>
        <w:t>paper.</w:t>
      </w:r>
      <w:r>
        <w:rPr>
          <w:rFonts w:ascii="Tahoma" w:hAnsi="Tahoma" w:cs="Tahoma"/>
          <w:color w:val="000000"/>
          <w:sz w:val="21"/>
          <w:szCs w:val="21"/>
          <w:shd w:val="clear" w:color="auto" w:fill="FFFFFF"/>
        </w:rPr>
        <w:t>.</w:t>
      </w:r>
      <w:proofErr w:type="gramEnd"/>
    </w:p>
    <w:p w14:paraId="506D7AD1" w14:textId="77777777" w:rsidR="00F3270A" w:rsidRDefault="00F3270A" w:rsidP="00B214B9">
      <w:pPr>
        <w:rPr>
          <w:rFonts w:ascii="Tahoma" w:hAnsi="Tahoma" w:cs="Tahoma"/>
          <w:color w:val="000000"/>
          <w:sz w:val="21"/>
          <w:szCs w:val="21"/>
          <w:shd w:val="clear" w:color="auto" w:fill="FFFFFF"/>
        </w:rPr>
      </w:pPr>
    </w:p>
    <w:p w14:paraId="5DFE124A" w14:textId="360A5083" w:rsidR="00B214B9" w:rsidRPr="00290689" w:rsidRDefault="00B214B9" w:rsidP="00B214B9">
      <w:pPr>
        <w:rPr>
          <w:rFonts w:ascii="Tahoma" w:hAnsi="Tahoma" w:cs="Tahoma"/>
          <w:color w:val="000000"/>
          <w:sz w:val="21"/>
          <w:szCs w:val="21"/>
          <w:u w:val="single"/>
          <w:shd w:val="clear" w:color="auto" w:fill="FFFFFF"/>
        </w:rPr>
      </w:pPr>
      <w:r w:rsidRPr="00290689">
        <w:rPr>
          <w:rFonts w:ascii="Tahoma" w:hAnsi="Tahoma" w:cs="Tahoma"/>
          <w:color w:val="000000"/>
          <w:sz w:val="21"/>
          <w:szCs w:val="21"/>
          <w:u w:val="single"/>
          <w:shd w:val="clear" w:color="auto" w:fill="FFFFFF"/>
        </w:rPr>
        <w:t>12. The form of the inertia term is a little unmotivated</w:t>
      </w:r>
      <w:r w:rsidRPr="00290689">
        <w:rPr>
          <w:rFonts w:ascii="Tahoma" w:hAnsi="Tahoma" w:cs="Tahoma" w:hint="eastAsia"/>
          <w:color w:val="000000"/>
          <w:sz w:val="21"/>
          <w:szCs w:val="21"/>
          <w:u w:val="single"/>
          <w:shd w:val="clear" w:color="auto" w:fill="FFFFFF"/>
        </w:rPr>
        <w:t>—</w:t>
      </w:r>
      <w:r w:rsidRPr="00290689">
        <w:rPr>
          <w:rFonts w:ascii="Tahoma" w:hAnsi="Tahoma" w:cs="Tahoma"/>
          <w:color w:val="000000"/>
          <w:sz w:val="21"/>
          <w:szCs w:val="21"/>
          <w:u w:val="single"/>
          <w:shd w:val="clear" w:color="auto" w:fill="FFFFFF"/>
        </w:rPr>
        <w:t xml:space="preserve"> why this and not something else?</w:t>
      </w:r>
    </w:p>
    <w:p w14:paraId="264B7433" w14:textId="6F844BF0" w:rsidR="00F3270A" w:rsidRDefault="0007080C" w:rsidP="00F3270A">
      <w:pPr>
        <w:rPr>
          <w:rFonts w:ascii="Tahoma" w:hAnsi="Tahoma" w:cs="Tahoma"/>
          <w:color w:val="000000"/>
          <w:sz w:val="21"/>
          <w:szCs w:val="21"/>
          <w:shd w:val="clear" w:color="auto" w:fill="FFFFFF"/>
        </w:rPr>
      </w:pPr>
      <w:r>
        <w:rPr>
          <w:rFonts w:ascii="Tahoma" w:hAnsi="Tahoma" w:cs="Tahoma"/>
          <w:color w:val="000000"/>
          <w:sz w:val="21"/>
          <w:szCs w:val="21"/>
          <w:shd w:val="clear" w:color="auto" w:fill="FFFFFF"/>
        </w:rPr>
        <w:t xml:space="preserve">EW: </w:t>
      </w:r>
      <w:r w:rsidR="004D1CD7" w:rsidRPr="009B2AB4">
        <w:rPr>
          <w:rFonts w:ascii="Tahoma" w:hAnsi="Tahoma" w:cs="Tahoma"/>
          <w:color w:val="000000"/>
          <w:sz w:val="21"/>
          <w:szCs w:val="21"/>
          <w:highlight w:val="yellow"/>
          <w:shd w:val="clear" w:color="auto" w:fill="FFFFFF"/>
          <w:rPrChange w:id="100" w:author="Ying Zhao" w:date="2024-04-11T17:36:00Z">
            <w:rPr>
              <w:rFonts w:ascii="Tahoma" w:hAnsi="Tahoma" w:cs="Tahoma"/>
              <w:color w:val="000000"/>
              <w:sz w:val="21"/>
              <w:szCs w:val="21"/>
              <w:shd w:val="clear" w:color="auto" w:fill="FFFFFF"/>
            </w:rPr>
          </w:rPrChange>
        </w:rPr>
        <w:t xml:space="preserve">We have added more explanation to section II.C of the paper. </w:t>
      </w:r>
      <w:r w:rsidR="00F3270A" w:rsidRPr="009B2AB4">
        <w:rPr>
          <w:rFonts w:ascii="Tahoma" w:hAnsi="Tahoma" w:cs="Tahoma"/>
          <w:color w:val="000000"/>
          <w:sz w:val="21"/>
          <w:szCs w:val="21"/>
          <w:highlight w:val="yellow"/>
          <w:shd w:val="clear" w:color="auto" w:fill="FFFFFF"/>
          <w:rPrChange w:id="101" w:author="Ying Zhao" w:date="2024-04-11T17:36:00Z">
            <w:rPr>
              <w:rFonts w:ascii="Tahoma" w:hAnsi="Tahoma" w:cs="Tahoma"/>
              <w:color w:val="000000"/>
              <w:sz w:val="21"/>
              <w:szCs w:val="21"/>
              <w:shd w:val="clear" w:color="auto" w:fill="FFFFFF"/>
            </w:rPr>
          </w:rPrChange>
        </w:rPr>
        <w:t>A</w:t>
      </w:r>
      <w:r w:rsidR="008C613F" w:rsidRPr="009B2AB4">
        <w:rPr>
          <w:rFonts w:ascii="Tahoma" w:hAnsi="Tahoma" w:cs="Tahoma"/>
          <w:color w:val="000000"/>
          <w:sz w:val="21"/>
          <w:szCs w:val="21"/>
          <w:highlight w:val="yellow"/>
          <w:shd w:val="clear" w:color="auto" w:fill="FFFFFF"/>
          <w:rPrChange w:id="102" w:author="Ying Zhao" w:date="2024-04-11T17:36:00Z">
            <w:rPr>
              <w:rFonts w:ascii="Tahoma" w:hAnsi="Tahoma" w:cs="Tahoma"/>
              <w:color w:val="000000"/>
              <w:sz w:val="21"/>
              <w:szCs w:val="21"/>
              <w:shd w:val="clear" w:color="auto" w:fill="FFFFFF"/>
            </w:rPr>
          </w:rPrChange>
        </w:rPr>
        <w:t>n</w:t>
      </w:r>
      <w:r w:rsidR="00F3270A" w:rsidRPr="009B2AB4">
        <w:rPr>
          <w:rFonts w:ascii="Tahoma" w:hAnsi="Tahoma" w:cs="Tahoma"/>
          <w:color w:val="000000"/>
          <w:sz w:val="21"/>
          <w:szCs w:val="21"/>
          <w:highlight w:val="yellow"/>
          <w:shd w:val="clear" w:color="auto" w:fill="FFFFFF"/>
          <w:rPrChange w:id="103" w:author="Ying Zhao" w:date="2024-04-11T17:36:00Z">
            <w:rPr>
              <w:rFonts w:ascii="Tahoma" w:hAnsi="Tahoma" w:cs="Tahoma"/>
              <w:color w:val="000000"/>
              <w:sz w:val="21"/>
              <w:szCs w:val="21"/>
              <w:shd w:val="clear" w:color="auto" w:fill="FFFFFF"/>
            </w:rPr>
          </w:rPrChange>
        </w:rPr>
        <w:t xml:space="preserve"> </w:t>
      </w:r>
      <w:r w:rsidR="004807AD" w:rsidRPr="009B2AB4">
        <w:rPr>
          <w:rFonts w:ascii="Tahoma" w:hAnsi="Tahoma" w:cs="Tahoma"/>
          <w:color w:val="000000"/>
          <w:sz w:val="21"/>
          <w:szCs w:val="21"/>
          <w:highlight w:val="yellow"/>
          <w:shd w:val="clear" w:color="auto" w:fill="FFFFFF"/>
          <w:rPrChange w:id="104" w:author="Ying Zhao" w:date="2024-04-11T17:36:00Z">
            <w:rPr>
              <w:rFonts w:ascii="Tahoma" w:hAnsi="Tahoma" w:cs="Tahoma"/>
              <w:color w:val="000000"/>
              <w:sz w:val="21"/>
              <w:szCs w:val="21"/>
              <w:shd w:val="clear" w:color="auto" w:fill="FFFFFF"/>
            </w:rPr>
          </w:rPrChange>
        </w:rPr>
        <w:t>analog of</w:t>
      </w:r>
      <w:r w:rsidR="00F3270A" w:rsidRPr="009B2AB4">
        <w:rPr>
          <w:rFonts w:ascii="Tahoma" w:hAnsi="Tahoma" w:cs="Tahoma"/>
          <w:color w:val="000000"/>
          <w:sz w:val="21"/>
          <w:szCs w:val="21"/>
          <w:highlight w:val="yellow"/>
          <w:shd w:val="clear" w:color="auto" w:fill="FFFFFF"/>
          <w:rPrChange w:id="105" w:author="Ying Zhao" w:date="2024-04-11T17:36:00Z">
            <w:rPr>
              <w:rFonts w:ascii="Tahoma" w:hAnsi="Tahoma" w:cs="Tahoma"/>
              <w:color w:val="000000"/>
              <w:sz w:val="21"/>
              <w:szCs w:val="21"/>
              <w:shd w:val="clear" w:color="auto" w:fill="FFFFFF"/>
            </w:rPr>
          </w:rPrChange>
        </w:rPr>
        <w:t xml:space="preserve"> the inertia factor is </w:t>
      </w:r>
      <w:r w:rsidR="004807AD" w:rsidRPr="009B2AB4">
        <w:rPr>
          <w:rFonts w:ascii="Tahoma" w:hAnsi="Tahoma" w:cs="Tahoma"/>
          <w:color w:val="000000"/>
          <w:sz w:val="21"/>
          <w:szCs w:val="21"/>
          <w:highlight w:val="yellow"/>
          <w:shd w:val="clear" w:color="auto" w:fill="FFFFFF"/>
          <w:rPrChange w:id="106" w:author="Ying Zhao" w:date="2024-04-11T17:36:00Z">
            <w:rPr>
              <w:rFonts w:ascii="Tahoma" w:hAnsi="Tahoma" w:cs="Tahoma"/>
              <w:color w:val="000000"/>
              <w:sz w:val="21"/>
              <w:szCs w:val="21"/>
              <w:shd w:val="clear" w:color="auto" w:fill="FFFFFF"/>
            </w:rPr>
          </w:rPrChange>
        </w:rPr>
        <w:t xml:space="preserve">the </w:t>
      </w:r>
      <w:r w:rsidR="00F3270A" w:rsidRPr="009B2AB4">
        <w:rPr>
          <w:rFonts w:ascii="Tahoma" w:hAnsi="Tahoma" w:cs="Tahoma"/>
          <w:color w:val="000000"/>
          <w:sz w:val="21"/>
          <w:szCs w:val="21"/>
          <w:highlight w:val="yellow"/>
          <w:shd w:val="clear" w:color="auto" w:fill="FFFFFF"/>
          <w:rPrChange w:id="107" w:author="Ying Zhao" w:date="2024-04-11T17:36:00Z">
            <w:rPr>
              <w:rFonts w:ascii="Tahoma" w:hAnsi="Tahoma" w:cs="Tahoma"/>
              <w:color w:val="000000"/>
              <w:sz w:val="21"/>
              <w:szCs w:val="21"/>
              <w:shd w:val="clear" w:color="auto" w:fill="FFFFFF"/>
            </w:rPr>
          </w:rPrChange>
        </w:rPr>
        <w:t xml:space="preserve">latent heat of water/ice phase transition, which motivated </w:t>
      </w:r>
      <w:r w:rsidR="009B2AB4" w:rsidRPr="009B2AB4">
        <w:rPr>
          <w:rFonts w:ascii="Tahoma" w:hAnsi="Tahoma" w:cs="Tahoma"/>
          <w:color w:val="000000"/>
          <w:sz w:val="21"/>
          <w:szCs w:val="21"/>
          <w:highlight w:val="yellow"/>
          <w:shd w:val="clear" w:color="auto" w:fill="FFFFFF"/>
          <w:rPrChange w:id="108" w:author="Ying Zhao" w:date="2024-04-11T17:36:00Z">
            <w:rPr>
              <w:rFonts w:ascii="Tahoma" w:hAnsi="Tahoma" w:cs="Tahoma"/>
              <w:color w:val="000000"/>
              <w:sz w:val="21"/>
              <w:szCs w:val="21"/>
              <w:shd w:val="clear" w:color="auto" w:fill="FFFFFF"/>
            </w:rPr>
          </w:rPrChange>
        </w:rPr>
        <w:t>us</w:t>
      </w:r>
      <w:r w:rsidR="00687D88" w:rsidRPr="009B2AB4">
        <w:rPr>
          <w:rFonts w:ascii="Tahoma" w:hAnsi="Tahoma" w:cs="Tahoma"/>
          <w:color w:val="000000"/>
          <w:sz w:val="21"/>
          <w:szCs w:val="21"/>
          <w:highlight w:val="yellow"/>
          <w:shd w:val="clear" w:color="auto" w:fill="FFFFFF"/>
          <w:rPrChange w:id="109" w:author="Ying Zhao" w:date="2024-04-11T17:36:00Z">
            <w:rPr>
              <w:rFonts w:ascii="Tahoma" w:hAnsi="Tahoma" w:cs="Tahoma"/>
              <w:color w:val="000000"/>
              <w:sz w:val="21"/>
              <w:szCs w:val="21"/>
              <w:shd w:val="clear" w:color="auto" w:fill="FFFFFF"/>
            </w:rPr>
          </w:rPrChange>
        </w:rPr>
        <w:t xml:space="preserve"> </w:t>
      </w:r>
      <w:r w:rsidR="00766A6D" w:rsidRPr="009B2AB4">
        <w:rPr>
          <w:rFonts w:ascii="Tahoma" w:hAnsi="Tahoma" w:cs="Tahoma"/>
          <w:color w:val="000000"/>
          <w:sz w:val="21"/>
          <w:szCs w:val="21"/>
          <w:highlight w:val="yellow"/>
          <w:shd w:val="clear" w:color="auto" w:fill="FFFFFF"/>
          <w:rPrChange w:id="110" w:author="Ying Zhao" w:date="2024-04-11T17:36:00Z">
            <w:rPr>
              <w:rFonts w:ascii="Tahoma" w:hAnsi="Tahoma" w:cs="Tahoma"/>
              <w:color w:val="000000"/>
              <w:sz w:val="21"/>
              <w:szCs w:val="21"/>
              <w:shd w:val="clear" w:color="auto" w:fill="FFFFFF"/>
            </w:rPr>
          </w:rPrChange>
        </w:rPr>
        <w:t>to propose</w:t>
      </w:r>
      <w:r w:rsidR="00F3270A" w:rsidRPr="009B2AB4">
        <w:rPr>
          <w:rFonts w:ascii="Tahoma" w:hAnsi="Tahoma" w:cs="Tahoma"/>
          <w:color w:val="000000"/>
          <w:sz w:val="21"/>
          <w:szCs w:val="21"/>
          <w:highlight w:val="yellow"/>
          <w:shd w:val="clear" w:color="auto" w:fill="FFFFFF"/>
          <w:rPrChange w:id="111" w:author="Ying Zhao" w:date="2024-04-11T17:36:00Z">
            <w:rPr>
              <w:rFonts w:ascii="Tahoma" w:hAnsi="Tahoma" w:cs="Tahoma"/>
              <w:color w:val="000000"/>
              <w:sz w:val="21"/>
              <w:szCs w:val="21"/>
              <w:shd w:val="clear" w:color="auto" w:fill="FFFFFF"/>
            </w:rPr>
          </w:rPrChange>
        </w:rPr>
        <w:t xml:space="preserve"> this inertia factor </w:t>
      </w:r>
      <w:r w:rsidR="00AC25E1" w:rsidRPr="009B2AB4">
        <w:rPr>
          <w:rFonts w:ascii="Tahoma" w:hAnsi="Tahoma" w:cs="Tahoma"/>
          <w:color w:val="000000"/>
          <w:sz w:val="21"/>
          <w:szCs w:val="21"/>
          <w:highlight w:val="yellow"/>
          <w:shd w:val="clear" w:color="auto" w:fill="FFFFFF"/>
          <w:rPrChange w:id="112" w:author="Ying Zhao" w:date="2024-04-11T17:36:00Z">
            <w:rPr>
              <w:rFonts w:ascii="Tahoma" w:hAnsi="Tahoma" w:cs="Tahoma"/>
              <w:color w:val="000000"/>
              <w:sz w:val="21"/>
              <w:szCs w:val="21"/>
              <w:shd w:val="clear" w:color="auto" w:fill="FFFFFF"/>
            </w:rPr>
          </w:rPrChange>
        </w:rPr>
        <w:t>to have</w:t>
      </w:r>
      <w:r w:rsidR="00F3270A" w:rsidRPr="009B2AB4">
        <w:rPr>
          <w:rFonts w:ascii="Tahoma" w:hAnsi="Tahoma" w:cs="Tahoma"/>
          <w:color w:val="000000"/>
          <w:sz w:val="21"/>
          <w:szCs w:val="21"/>
          <w:highlight w:val="yellow"/>
          <w:shd w:val="clear" w:color="auto" w:fill="FFFFFF"/>
          <w:rPrChange w:id="113" w:author="Ying Zhao" w:date="2024-04-11T17:36:00Z">
            <w:rPr>
              <w:rFonts w:ascii="Tahoma" w:hAnsi="Tahoma" w:cs="Tahoma"/>
              <w:color w:val="000000"/>
              <w:sz w:val="21"/>
              <w:szCs w:val="21"/>
              <w:shd w:val="clear" w:color="auto" w:fill="FFFFFF"/>
            </w:rPr>
          </w:rPrChange>
        </w:rPr>
        <w:t xml:space="preserve"> the dimension of energy. </w:t>
      </w:r>
      <w:r w:rsidRPr="009B2AB4">
        <w:rPr>
          <w:rFonts w:ascii="Tahoma" w:hAnsi="Tahoma" w:cs="Tahoma"/>
          <w:color w:val="000000"/>
          <w:sz w:val="21"/>
          <w:szCs w:val="21"/>
          <w:highlight w:val="yellow"/>
          <w:shd w:val="clear" w:color="auto" w:fill="FFFFFF"/>
          <w:rPrChange w:id="114" w:author="Ying Zhao" w:date="2024-04-11T17:36:00Z">
            <w:rPr>
              <w:rFonts w:ascii="Tahoma" w:hAnsi="Tahoma" w:cs="Tahoma"/>
              <w:color w:val="000000"/>
              <w:sz w:val="21"/>
              <w:szCs w:val="21"/>
              <w:shd w:val="clear" w:color="auto" w:fill="FFFFFF"/>
            </w:rPr>
          </w:rPrChange>
        </w:rPr>
        <w:t xml:space="preserve">In physics, the total energy change for water/ice phase transition at constant temperature and pressure is proportional to the mass, therefore the simplest and also most sensible assumption is to have our inertia term as </w:t>
      </w:r>
      <m:oMath>
        <m:r>
          <w:rPr>
            <w:rFonts w:ascii="Cambria Math" w:eastAsiaTheme="minorEastAsia" w:hAnsi="Cambria Math"/>
            <w:highlight w:val="yellow"/>
            <w:rPrChange w:id="115" w:author="Ying Zhao" w:date="2024-04-11T17:36:00Z">
              <w:rPr>
                <w:rFonts w:ascii="Cambria Math" w:eastAsiaTheme="minorEastAsia" w:hAnsi="Cambria Math"/>
              </w:rPr>
            </w:rPrChange>
          </w:rPr>
          <m:t>I</m:t>
        </m:r>
        <m:sSub>
          <m:sSubPr>
            <m:ctrlPr>
              <w:rPr>
                <w:rFonts w:ascii="Cambria Math" w:hAnsi="Cambria Math"/>
                <w:i/>
                <w:highlight w:val="yellow"/>
                <w:rPrChange w:id="116" w:author="Ying Zhao" w:date="2024-04-11T17:36:00Z">
                  <w:rPr>
                    <w:rFonts w:ascii="Cambria Math" w:hAnsi="Cambria Math"/>
                    <w:i/>
                  </w:rPr>
                </w:rPrChange>
              </w:rPr>
            </m:ctrlPr>
          </m:sSubPr>
          <m:e>
            <m:sSup>
              <m:sSupPr>
                <m:ctrlPr>
                  <w:rPr>
                    <w:rFonts w:ascii="Cambria Math" w:hAnsi="Cambria Math"/>
                    <w:i/>
                    <w:highlight w:val="yellow"/>
                    <w:rPrChange w:id="117" w:author="Ying Zhao" w:date="2024-04-11T17:36:00Z">
                      <w:rPr>
                        <w:rFonts w:ascii="Cambria Math" w:hAnsi="Cambria Math"/>
                        <w:i/>
                      </w:rPr>
                    </w:rPrChange>
                  </w:rPr>
                </m:ctrlPr>
              </m:sSupPr>
              <m:e>
                <m:r>
                  <w:rPr>
                    <w:rFonts w:ascii="Cambria Math" w:hAnsi="Cambria Math"/>
                    <w:highlight w:val="yellow"/>
                    <w:rPrChange w:id="118" w:author="Ying Zhao" w:date="2024-04-11T17:36:00Z">
                      <w:rPr>
                        <w:rFonts w:ascii="Cambria Math" w:hAnsi="Cambria Math"/>
                      </w:rPr>
                    </w:rPrChange>
                  </w:rPr>
                  <m:t>|σ</m:t>
                </m:r>
              </m:e>
              <m:sup>
                <m:r>
                  <w:rPr>
                    <w:rFonts w:ascii="Cambria Math" w:hAnsi="Cambria Math"/>
                    <w:highlight w:val="yellow"/>
                    <w:rPrChange w:id="119" w:author="Ying Zhao" w:date="2024-04-11T17:36:00Z">
                      <w:rPr>
                        <w:rFonts w:ascii="Cambria Math" w:hAnsi="Cambria Math"/>
                      </w:rPr>
                    </w:rPrChange>
                  </w:rPr>
                  <m:t>'</m:t>
                </m:r>
              </m:sup>
            </m:sSup>
          </m:e>
          <m:sub>
            <m:r>
              <w:rPr>
                <w:rFonts w:ascii="Cambria Math" w:hAnsi="Cambria Math"/>
                <w:highlight w:val="yellow"/>
                <w:rPrChange w:id="120" w:author="Ying Zhao" w:date="2024-04-11T17:36:00Z">
                  <w:rPr>
                    <w:rFonts w:ascii="Cambria Math" w:hAnsi="Cambria Math"/>
                  </w:rPr>
                </w:rPrChange>
              </w:rPr>
              <m:t>i</m:t>
            </m:r>
          </m:sub>
        </m:sSub>
        <m:r>
          <m:rPr>
            <m:sty m:val="p"/>
          </m:rPr>
          <w:rPr>
            <w:rFonts w:ascii="Cambria Math" w:eastAsiaTheme="minorEastAsia" w:hAnsi="Cambria Math" w:cs="Times New Roman"/>
            <w:highlight w:val="yellow"/>
            <w:vertAlign w:val="subscript"/>
            <w:rPrChange w:id="121" w:author="Ying Zhao" w:date="2024-04-11T17:36:00Z">
              <w:rPr>
                <w:rFonts w:ascii="Cambria Math" w:eastAsiaTheme="minorEastAsia" w:hAnsi="Cambria Math" w:cs="Times New Roman"/>
                <w:vertAlign w:val="subscript"/>
              </w:rPr>
            </w:rPrChange>
          </w:rPr>
          <m:t>-</m:t>
        </m:r>
        <m:sSub>
          <m:sSubPr>
            <m:ctrlPr>
              <w:rPr>
                <w:rFonts w:ascii="Cambria Math" w:hAnsi="Cambria Math"/>
                <w:i/>
                <w:highlight w:val="yellow"/>
                <w:rPrChange w:id="122" w:author="Ying Zhao" w:date="2024-04-11T17:36:00Z">
                  <w:rPr>
                    <w:rFonts w:ascii="Cambria Math" w:hAnsi="Cambria Math"/>
                    <w:i/>
                  </w:rPr>
                </w:rPrChange>
              </w:rPr>
            </m:ctrlPr>
          </m:sSubPr>
          <m:e>
            <m:r>
              <w:rPr>
                <w:rFonts w:ascii="Cambria Math" w:hAnsi="Cambria Math"/>
                <w:highlight w:val="yellow"/>
                <w:rPrChange w:id="123" w:author="Ying Zhao" w:date="2024-04-11T17:36:00Z">
                  <w:rPr>
                    <w:rFonts w:ascii="Cambria Math" w:hAnsi="Cambria Math"/>
                  </w:rPr>
                </w:rPrChange>
              </w:rPr>
              <m:t>σ</m:t>
            </m:r>
          </m:e>
          <m:sub>
            <m:r>
              <w:rPr>
                <w:rFonts w:ascii="Cambria Math" w:hAnsi="Cambria Math"/>
                <w:highlight w:val="yellow"/>
                <w:rPrChange w:id="124" w:author="Ying Zhao" w:date="2024-04-11T17:36:00Z">
                  <w:rPr>
                    <w:rFonts w:ascii="Cambria Math" w:hAnsi="Cambria Math"/>
                  </w:rPr>
                </w:rPrChange>
              </w:rPr>
              <m:t>i</m:t>
            </m:r>
          </m:sub>
        </m:sSub>
        <m:r>
          <m:rPr>
            <m:sty m:val="p"/>
          </m:rPr>
          <w:rPr>
            <w:rFonts w:ascii="Cambria Math" w:eastAsiaTheme="minorEastAsia" w:hAnsi="Cambria Math" w:cs="Times New Roman"/>
            <w:highlight w:val="yellow"/>
            <w:vertAlign w:val="subscript"/>
            <w:rPrChange w:id="125" w:author="Ying Zhao" w:date="2024-04-11T17:36:00Z">
              <w:rPr>
                <w:rFonts w:ascii="Cambria Math" w:eastAsiaTheme="minorEastAsia" w:hAnsi="Cambria Math" w:cs="Times New Roman"/>
                <w:vertAlign w:val="subscript"/>
              </w:rPr>
            </w:rPrChange>
          </w:rPr>
          <m:t>|</m:t>
        </m:r>
      </m:oMath>
      <w:r w:rsidRPr="009B2AB4">
        <w:rPr>
          <w:rFonts w:ascii="Tahoma" w:hAnsi="Tahoma" w:cs="Tahoma"/>
          <w:color w:val="000000"/>
          <w:sz w:val="21"/>
          <w:szCs w:val="21"/>
          <w:highlight w:val="yellow"/>
          <w:shd w:val="clear" w:color="auto" w:fill="FFFFFF"/>
          <w:rPrChange w:id="126" w:author="Ying Zhao" w:date="2024-04-11T17:36:00Z">
            <w:rPr>
              <w:rFonts w:ascii="Tahoma" w:hAnsi="Tahoma" w:cs="Tahoma"/>
              <w:color w:val="000000"/>
              <w:sz w:val="21"/>
              <w:szCs w:val="21"/>
              <w:shd w:val="clear" w:color="auto" w:fill="FFFFFF"/>
            </w:rPr>
          </w:rPrChange>
        </w:rPr>
        <w:t>, which means that the required additional energy is proportional to ice coverage change. Therefore, we started with the simplest linear form</w:t>
      </w:r>
      <w:r w:rsidR="008D2A45" w:rsidRPr="009B2AB4">
        <w:rPr>
          <w:rFonts w:ascii="Tahoma" w:hAnsi="Tahoma" w:cs="Tahoma"/>
          <w:color w:val="000000"/>
          <w:sz w:val="21"/>
          <w:szCs w:val="21"/>
          <w:highlight w:val="yellow"/>
          <w:shd w:val="clear" w:color="auto" w:fill="FFFFFF"/>
          <w:rPrChange w:id="127" w:author="Ying Zhao" w:date="2024-04-11T17:36:00Z">
            <w:rPr>
              <w:rFonts w:ascii="Tahoma" w:hAnsi="Tahoma" w:cs="Tahoma"/>
              <w:color w:val="000000"/>
              <w:sz w:val="21"/>
              <w:szCs w:val="21"/>
              <w:shd w:val="clear" w:color="auto" w:fill="FFFFFF"/>
            </w:rPr>
          </w:rPrChange>
        </w:rPr>
        <w:t>; it turns out that</w:t>
      </w:r>
      <w:r w:rsidRPr="009B2AB4">
        <w:rPr>
          <w:rFonts w:ascii="Tahoma" w:hAnsi="Tahoma" w:cs="Tahoma"/>
          <w:color w:val="000000"/>
          <w:sz w:val="21"/>
          <w:szCs w:val="21"/>
          <w:highlight w:val="yellow"/>
          <w:shd w:val="clear" w:color="auto" w:fill="FFFFFF"/>
          <w:rPrChange w:id="128" w:author="Ying Zhao" w:date="2024-04-11T17:36:00Z">
            <w:rPr>
              <w:rFonts w:ascii="Tahoma" w:hAnsi="Tahoma" w:cs="Tahoma"/>
              <w:color w:val="000000"/>
              <w:sz w:val="21"/>
              <w:szCs w:val="21"/>
              <w:shd w:val="clear" w:color="auto" w:fill="FFFFFF"/>
            </w:rPr>
          </w:rPrChange>
        </w:rPr>
        <w:t xml:space="preserve"> th</w:t>
      </w:r>
      <w:r w:rsidR="008D2A45" w:rsidRPr="009B2AB4">
        <w:rPr>
          <w:rFonts w:ascii="Tahoma" w:hAnsi="Tahoma" w:cs="Tahoma"/>
          <w:color w:val="000000"/>
          <w:sz w:val="21"/>
          <w:szCs w:val="21"/>
          <w:highlight w:val="yellow"/>
          <w:shd w:val="clear" w:color="auto" w:fill="FFFFFF"/>
          <w:rPrChange w:id="129" w:author="Ying Zhao" w:date="2024-04-11T17:36:00Z">
            <w:rPr>
              <w:rFonts w:ascii="Tahoma" w:hAnsi="Tahoma" w:cs="Tahoma"/>
              <w:color w:val="000000"/>
              <w:sz w:val="21"/>
              <w:szCs w:val="21"/>
              <w:shd w:val="clear" w:color="auto" w:fill="FFFFFF"/>
            </w:rPr>
          </w:rPrChange>
        </w:rPr>
        <w:t>is</w:t>
      </w:r>
      <w:r w:rsidRPr="009B2AB4">
        <w:rPr>
          <w:rFonts w:ascii="Tahoma" w:hAnsi="Tahoma" w:cs="Tahoma"/>
          <w:color w:val="000000"/>
          <w:sz w:val="21"/>
          <w:szCs w:val="21"/>
          <w:highlight w:val="yellow"/>
          <w:shd w:val="clear" w:color="auto" w:fill="FFFFFF"/>
          <w:rPrChange w:id="130" w:author="Ying Zhao" w:date="2024-04-11T17:36:00Z">
            <w:rPr>
              <w:rFonts w:ascii="Tahoma" w:hAnsi="Tahoma" w:cs="Tahoma"/>
              <w:color w:val="000000"/>
              <w:sz w:val="21"/>
              <w:szCs w:val="21"/>
              <w:shd w:val="clear" w:color="auto" w:fill="FFFFFF"/>
            </w:rPr>
          </w:rPrChange>
        </w:rPr>
        <w:t xml:space="preserve"> IM works pretty well. Nevertheless, it is </w:t>
      </w:r>
      <w:r w:rsidR="00F3270A" w:rsidRPr="009B2AB4">
        <w:rPr>
          <w:rFonts w:ascii="Tahoma" w:hAnsi="Tahoma" w:cs="Tahoma"/>
          <w:color w:val="000000"/>
          <w:sz w:val="21"/>
          <w:szCs w:val="21"/>
          <w:highlight w:val="yellow"/>
          <w:shd w:val="clear" w:color="auto" w:fill="FFFFFF"/>
          <w:rPrChange w:id="131" w:author="Ying Zhao" w:date="2024-04-11T17:36:00Z">
            <w:rPr>
              <w:rFonts w:ascii="Tahoma" w:hAnsi="Tahoma" w:cs="Tahoma"/>
              <w:color w:val="000000"/>
              <w:sz w:val="21"/>
              <w:szCs w:val="21"/>
              <w:shd w:val="clear" w:color="auto" w:fill="FFFFFF"/>
            </w:rPr>
          </w:rPrChange>
        </w:rPr>
        <w:t>possible to have other functional form</w:t>
      </w:r>
      <w:r w:rsidRPr="009B2AB4">
        <w:rPr>
          <w:rFonts w:ascii="Tahoma" w:hAnsi="Tahoma" w:cs="Tahoma"/>
          <w:color w:val="000000"/>
          <w:sz w:val="21"/>
          <w:szCs w:val="21"/>
          <w:highlight w:val="yellow"/>
          <w:shd w:val="clear" w:color="auto" w:fill="FFFFFF"/>
          <w:rPrChange w:id="132" w:author="Ying Zhao" w:date="2024-04-11T17:36:00Z">
            <w:rPr>
              <w:rFonts w:ascii="Tahoma" w:hAnsi="Tahoma" w:cs="Tahoma"/>
              <w:color w:val="000000"/>
              <w:sz w:val="21"/>
              <w:szCs w:val="21"/>
              <w:shd w:val="clear" w:color="auto" w:fill="FFFFFF"/>
            </w:rPr>
          </w:rPrChange>
        </w:rPr>
        <w:t>s</w:t>
      </w:r>
      <w:r w:rsidR="00F3270A" w:rsidRPr="009B2AB4">
        <w:rPr>
          <w:rFonts w:ascii="Tahoma" w:hAnsi="Tahoma" w:cs="Tahoma"/>
          <w:color w:val="000000"/>
          <w:sz w:val="21"/>
          <w:szCs w:val="21"/>
          <w:highlight w:val="yellow"/>
          <w:shd w:val="clear" w:color="auto" w:fill="FFFFFF"/>
          <w:rPrChange w:id="133" w:author="Ying Zhao" w:date="2024-04-11T17:36:00Z">
            <w:rPr>
              <w:rFonts w:ascii="Tahoma" w:hAnsi="Tahoma" w:cs="Tahoma"/>
              <w:color w:val="000000"/>
              <w:sz w:val="21"/>
              <w:szCs w:val="21"/>
              <w:shd w:val="clear" w:color="auto" w:fill="FFFFFF"/>
            </w:rPr>
          </w:rPrChange>
        </w:rPr>
        <w:t xml:space="preserve"> for the inertia facto</w:t>
      </w:r>
      <w:r w:rsidRPr="009B2AB4">
        <w:rPr>
          <w:rFonts w:ascii="Tahoma" w:hAnsi="Tahoma" w:cs="Tahoma"/>
          <w:color w:val="000000"/>
          <w:sz w:val="21"/>
          <w:szCs w:val="21"/>
          <w:highlight w:val="yellow"/>
          <w:shd w:val="clear" w:color="auto" w:fill="FFFFFF"/>
          <w:rPrChange w:id="134" w:author="Ying Zhao" w:date="2024-04-11T17:36:00Z">
            <w:rPr>
              <w:rFonts w:ascii="Tahoma" w:hAnsi="Tahoma" w:cs="Tahoma"/>
              <w:color w:val="000000"/>
              <w:sz w:val="21"/>
              <w:szCs w:val="21"/>
              <w:shd w:val="clear" w:color="auto" w:fill="FFFFFF"/>
            </w:rPr>
          </w:rPrChange>
        </w:rPr>
        <w:t>r, which is out of scope for this paper.</w:t>
      </w:r>
      <w:r w:rsidR="002147C7">
        <w:rPr>
          <w:rFonts w:ascii="Tahoma" w:hAnsi="Tahoma" w:cs="Tahoma"/>
          <w:color w:val="000000"/>
          <w:sz w:val="21"/>
          <w:szCs w:val="21"/>
          <w:shd w:val="clear" w:color="auto" w:fill="FFFFFF"/>
        </w:rPr>
        <w:t xml:space="preserve"> </w:t>
      </w:r>
    </w:p>
    <w:p w14:paraId="1627B084" w14:textId="77777777" w:rsidR="00600C96" w:rsidRPr="00B214B9" w:rsidRDefault="00600C96" w:rsidP="00B214B9">
      <w:pPr>
        <w:rPr>
          <w:rFonts w:ascii="Tahoma" w:hAnsi="Tahoma" w:cs="Tahoma"/>
          <w:color w:val="000000"/>
          <w:sz w:val="21"/>
          <w:szCs w:val="21"/>
          <w:shd w:val="clear" w:color="auto" w:fill="FFFFFF"/>
        </w:rPr>
      </w:pPr>
    </w:p>
    <w:p w14:paraId="4E0FFF14" w14:textId="317B9C70" w:rsidR="00B214B9" w:rsidRPr="005B01F3" w:rsidRDefault="00B214B9" w:rsidP="00B214B9">
      <w:pPr>
        <w:rPr>
          <w:rFonts w:ascii="Tahoma" w:hAnsi="Tahoma" w:cs="Tahoma"/>
          <w:color w:val="000000"/>
          <w:sz w:val="21"/>
          <w:szCs w:val="21"/>
          <w:u w:val="single"/>
          <w:shd w:val="clear" w:color="auto" w:fill="FFFFFF"/>
          <w:rPrChange w:id="135" w:author="Ying Zhao" w:date="2024-04-11T13:57:00Z">
            <w:rPr>
              <w:rFonts w:ascii="Tahoma" w:hAnsi="Tahoma" w:cs="Tahoma"/>
              <w:color w:val="000000"/>
              <w:sz w:val="21"/>
              <w:szCs w:val="21"/>
              <w:shd w:val="clear" w:color="auto" w:fill="FFFFFF"/>
            </w:rPr>
          </w:rPrChange>
        </w:rPr>
      </w:pPr>
      <w:r w:rsidRPr="005B01F3">
        <w:rPr>
          <w:rFonts w:ascii="Tahoma" w:hAnsi="Tahoma" w:cs="Tahoma"/>
          <w:color w:val="000000"/>
          <w:sz w:val="21"/>
          <w:szCs w:val="21"/>
          <w:u w:val="single"/>
          <w:shd w:val="clear" w:color="auto" w:fill="FFFFFF"/>
          <w:rPrChange w:id="136" w:author="Ying Zhao" w:date="2024-04-11T13:57:00Z">
            <w:rPr>
              <w:rFonts w:ascii="Tahoma" w:hAnsi="Tahoma" w:cs="Tahoma"/>
              <w:color w:val="000000"/>
              <w:sz w:val="21"/>
              <w:szCs w:val="21"/>
              <w:shd w:val="clear" w:color="auto" w:fill="FFFFFF"/>
            </w:rPr>
          </w:rPrChange>
        </w:rPr>
        <w:t>13. Its acknowledged in the paper that a different repetition number could have led to different parameter</w:t>
      </w:r>
      <w:r w:rsidR="00150949" w:rsidRPr="005B01F3">
        <w:rPr>
          <w:rFonts w:ascii="Tahoma" w:hAnsi="Tahoma" w:cs="Tahoma"/>
          <w:color w:val="000000"/>
          <w:sz w:val="21"/>
          <w:szCs w:val="21"/>
          <w:u w:val="single"/>
          <w:shd w:val="clear" w:color="auto" w:fill="FFFFFF"/>
          <w:rPrChange w:id="137" w:author="Ying Zhao" w:date="2024-04-11T13:57:00Z">
            <w:rPr>
              <w:rFonts w:ascii="Tahoma" w:hAnsi="Tahoma" w:cs="Tahoma"/>
              <w:color w:val="000000"/>
              <w:sz w:val="21"/>
              <w:szCs w:val="21"/>
              <w:shd w:val="clear" w:color="auto" w:fill="FFFFFF"/>
            </w:rPr>
          </w:rPrChange>
        </w:rPr>
        <w:t xml:space="preserve"> </w:t>
      </w:r>
      <w:r w:rsidRPr="005B01F3">
        <w:rPr>
          <w:rFonts w:ascii="Tahoma" w:hAnsi="Tahoma" w:cs="Tahoma"/>
          <w:color w:val="000000"/>
          <w:sz w:val="21"/>
          <w:szCs w:val="21"/>
          <w:u w:val="single"/>
          <w:shd w:val="clear" w:color="auto" w:fill="FFFFFF"/>
          <w:rPrChange w:id="138" w:author="Ying Zhao" w:date="2024-04-11T13:57:00Z">
            <w:rPr>
              <w:rFonts w:ascii="Tahoma" w:hAnsi="Tahoma" w:cs="Tahoma"/>
              <w:color w:val="000000"/>
              <w:sz w:val="21"/>
              <w:szCs w:val="21"/>
              <w:shd w:val="clear" w:color="auto" w:fill="FFFFFF"/>
            </w:rPr>
          </w:rPrChange>
        </w:rPr>
        <w:t xml:space="preserve">fits; this is potentially problematic, as it introduces an </w:t>
      </w:r>
      <w:r w:rsidR="00F34450" w:rsidRPr="005B01F3">
        <w:rPr>
          <w:rFonts w:ascii="Tahoma" w:hAnsi="Tahoma" w:cs="Tahoma"/>
          <w:color w:val="000000"/>
          <w:sz w:val="21"/>
          <w:szCs w:val="21"/>
          <w:u w:val="single"/>
          <w:shd w:val="clear" w:color="auto" w:fill="FFFFFF"/>
          <w:rPrChange w:id="139" w:author="Ying Zhao" w:date="2024-04-11T13:57:00Z">
            <w:rPr>
              <w:rFonts w:ascii="Tahoma" w:hAnsi="Tahoma" w:cs="Tahoma"/>
              <w:color w:val="000000"/>
              <w:sz w:val="21"/>
              <w:szCs w:val="21"/>
              <w:shd w:val="clear" w:color="auto" w:fill="FFFFFF"/>
            </w:rPr>
          </w:rPrChange>
        </w:rPr>
        <w:t>“</w:t>
      </w:r>
      <w:r w:rsidRPr="005B01F3">
        <w:rPr>
          <w:rFonts w:ascii="Tahoma" w:hAnsi="Tahoma" w:cs="Tahoma"/>
          <w:color w:val="000000"/>
          <w:sz w:val="21"/>
          <w:szCs w:val="21"/>
          <w:u w:val="single"/>
          <w:shd w:val="clear" w:color="auto" w:fill="FFFFFF"/>
          <w:rPrChange w:id="140" w:author="Ying Zhao" w:date="2024-04-11T13:57:00Z">
            <w:rPr>
              <w:rFonts w:ascii="Tahoma" w:hAnsi="Tahoma" w:cs="Tahoma"/>
              <w:color w:val="000000"/>
              <w:sz w:val="21"/>
              <w:szCs w:val="21"/>
              <w:shd w:val="clear" w:color="auto" w:fill="FFFFFF"/>
            </w:rPr>
          </w:rPrChange>
        </w:rPr>
        <w:t>almost</w:t>
      </w:r>
      <w:r w:rsidR="00F34450" w:rsidRPr="005B01F3">
        <w:rPr>
          <w:rFonts w:ascii="Tahoma" w:hAnsi="Tahoma" w:cs="Tahoma"/>
          <w:color w:val="000000"/>
          <w:sz w:val="21"/>
          <w:szCs w:val="21"/>
          <w:u w:val="single"/>
          <w:shd w:val="clear" w:color="auto" w:fill="FFFFFF"/>
          <w:rPrChange w:id="141" w:author="Ying Zhao" w:date="2024-04-11T13:57:00Z">
            <w:rPr>
              <w:rFonts w:ascii="Tahoma" w:hAnsi="Tahoma" w:cs="Tahoma"/>
              <w:color w:val="000000"/>
              <w:sz w:val="21"/>
              <w:szCs w:val="21"/>
              <w:shd w:val="clear" w:color="auto" w:fill="FFFFFF"/>
            </w:rPr>
          </w:rPrChange>
        </w:rPr>
        <w:t>”</w:t>
      </w:r>
      <w:r w:rsidRPr="005B01F3">
        <w:rPr>
          <w:rFonts w:ascii="Tahoma" w:hAnsi="Tahoma" w:cs="Tahoma"/>
          <w:color w:val="000000"/>
          <w:sz w:val="21"/>
          <w:szCs w:val="21"/>
          <w:u w:val="single"/>
          <w:shd w:val="clear" w:color="auto" w:fill="FFFFFF"/>
          <w:rPrChange w:id="142" w:author="Ying Zhao" w:date="2024-04-11T13:57:00Z">
            <w:rPr>
              <w:rFonts w:ascii="Tahoma" w:hAnsi="Tahoma" w:cs="Tahoma"/>
              <w:color w:val="000000"/>
              <w:sz w:val="21"/>
              <w:szCs w:val="21"/>
              <w:shd w:val="clear" w:color="auto" w:fill="FFFFFF"/>
            </w:rPr>
          </w:rPrChange>
        </w:rPr>
        <w:t xml:space="preserve"> degree of freedom.</w:t>
      </w:r>
    </w:p>
    <w:p w14:paraId="4520DA5D" w14:textId="749E6690" w:rsidR="007507B6" w:rsidRPr="00D52706" w:rsidRDefault="00E264F3" w:rsidP="007507B6">
      <w:pPr>
        <w:rPr>
          <w:rFonts w:ascii="Tahoma" w:hAnsi="Tahoma" w:cs="Tahoma"/>
          <w:color w:val="000000"/>
          <w:sz w:val="21"/>
          <w:szCs w:val="21"/>
          <w:shd w:val="clear" w:color="auto" w:fill="FFFFFF"/>
        </w:rPr>
      </w:pPr>
      <w:r w:rsidRPr="007507B6">
        <w:rPr>
          <w:rFonts w:ascii="Tahoma" w:hAnsi="Tahoma" w:cs="Tahoma"/>
          <w:color w:val="000000"/>
          <w:sz w:val="21"/>
          <w:szCs w:val="21"/>
          <w:shd w:val="clear" w:color="auto" w:fill="FFFFFF"/>
        </w:rPr>
        <w:t xml:space="preserve">EW: It is common </w:t>
      </w:r>
      <w:r w:rsidR="00CC7535" w:rsidRPr="007507B6">
        <w:rPr>
          <w:rFonts w:ascii="Tahoma" w:hAnsi="Tahoma" w:cs="Tahoma"/>
          <w:color w:val="000000"/>
          <w:sz w:val="21"/>
          <w:szCs w:val="21"/>
          <w:shd w:val="clear" w:color="auto" w:fill="FFFFFF"/>
        </w:rPr>
        <w:t xml:space="preserve">to pick reasonable repetition number for kinetic Ising model simulation. For example, </w:t>
      </w:r>
      <w:r w:rsidR="003A7A1C" w:rsidRPr="007507B6">
        <w:rPr>
          <w:rFonts w:ascii="Tahoma" w:hAnsi="Tahoma" w:cs="Tahoma"/>
          <w:color w:val="000000"/>
          <w:sz w:val="21"/>
          <w:szCs w:val="21"/>
          <w:shd w:val="clear" w:color="auto" w:fill="FFFFFF"/>
        </w:rPr>
        <w:t xml:space="preserve">in section 2.1 of </w:t>
      </w:r>
      <w:r w:rsidR="00483910" w:rsidRPr="007507B6">
        <w:rPr>
          <w:rFonts w:ascii="Tahoma" w:hAnsi="Tahoma" w:cs="Tahoma"/>
          <w:color w:val="000000"/>
          <w:sz w:val="21"/>
          <w:szCs w:val="21"/>
          <w:shd w:val="clear" w:color="auto" w:fill="FFFFFF"/>
        </w:rPr>
        <w:t>reference</w:t>
      </w:r>
      <w:r w:rsidR="00CC7535" w:rsidRPr="007507B6">
        <w:rPr>
          <w:rFonts w:ascii="Tahoma" w:hAnsi="Tahoma" w:cs="Tahoma"/>
          <w:color w:val="000000"/>
          <w:sz w:val="21"/>
          <w:szCs w:val="21"/>
          <w:shd w:val="clear" w:color="auto" w:fill="FFFFFF"/>
        </w:rPr>
        <w:t xml:space="preserve"> [2</w:t>
      </w:r>
      <w:r w:rsidR="00483910" w:rsidRPr="007507B6">
        <w:rPr>
          <w:rFonts w:ascii="Tahoma" w:hAnsi="Tahoma" w:cs="Tahoma"/>
          <w:color w:val="000000"/>
          <w:sz w:val="21"/>
          <w:szCs w:val="21"/>
          <w:shd w:val="clear" w:color="auto" w:fill="FFFFFF"/>
        </w:rPr>
        <w:t>2</w:t>
      </w:r>
      <w:r w:rsidR="00CC7535" w:rsidRPr="007507B6">
        <w:rPr>
          <w:rFonts w:ascii="Tahoma" w:hAnsi="Tahoma" w:cs="Tahoma"/>
          <w:color w:val="000000"/>
          <w:sz w:val="21"/>
          <w:szCs w:val="21"/>
          <w:shd w:val="clear" w:color="auto" w:fill="FFFFFF"/>
        </w:rPr>
        <w:t xml:space="preserve">] </w:t>
      </w:r>
      <w:r w:rsidR="007C2D82" w:rsidRPr="007507B6">
        <w:rPr>
          <w:rFonts w:ascii="Tahoma" w:hAnsi="Tahoma" w:cs="Tahoma"/>
          <w:color w:val="000000"/>
          <w:sz w:val="21"/>
          <w:szCs w:val="21"/>
          <w:shd w:val="clear" w:color="auto" w:fill="FFFFFF"/>
        </w:rPr>
        <w:t>by</w:t>
      </w:r>
      <w:r w:rsidR="00CC7535" w:rsidRPr="007507B6">
        <w:rPr>
          <w:rFonts w:ascii="Tahoma" w:hAnsi="Tahoma" w:cs="Tahoma"/>
          <w:color w:val="000000"/>
          <w:sz w:val="21"/>
          <w:szCs w:val="21"/>
          <w:shd w:val="clear" w:color="auto" w:fill="FFFFFF"/>
        </w:rPr>
        <w:t xml:space="preserve"> </w:t>
      </w:r>
      <w:proofErr w:type="spellStart"/>
      <w:r w:rsidR="00CC7535" w:rsidRPr="007507B6">
        <w:rPr>
          <w:rFonts w:ascii="Tahoma" w:hAnsi="Tahoma" w:cs="Tahoma"/>
          <w:color w:val="000000"/>
          <w:sz w:val="21"/>
          <w:szCs w:val="21"/>
          <w:shd w:val="clear" w:color="auto" w:fill="FFFFFF"/>
        </w:rPr>
        <w:t>Stepinski</w:t>
      </w:r>
      <w:proofErr w:type="spellEnd"/>
      <w:r w:rsidR="003A7A1C" w:rsidRPr="007507B6">
        <w:rPr>
          <w:rFonts w:ascii="Tahoma" w:hAnsi="Tahoma" w:cs="Tahoma"/>
          <w:color w:val="000000"/>
          <w:sz w:val="21"/>
          <w:szCs w:val="21"/>
          <w:shd w:val="clear" w:color="auto" w:fill="FFFFFF"/>
        </w:rPr>
        <w:t xml:space="preserve"> T.F. et al, it states that “To ensure that the number of dynamic steps taken is proportional to (</w:t>
      </w:r>
      <w:proofErr w:type="spellStart"/>
      <w:r w:rsidR="003A7A1C" w:rsidRPr="007507B6">
        <w:rPr>
          <w:rFonts w:ascii="Tahoma" w:hAnsi="Tahoma" w:cs="Tahoma"/>
          <w:color w:val="000000"/>
          <w:sz w:val="21"/>
          <w:szCs w:val="21"/>
          <w:shd w:val="clear" w:color="auto" w:fill="FFFFFF"/>
        </w:rPr>
        <w:t>Δt</w:t>
      </w:r>
      <w:proofErr w:type="spellEnd"/>
      <w:r w:rsidR="003A7A1C" w:rsidRPr="007507B6">
        <w:rPr>
          <w:rFonts w:ascii="Tahoma" w:hAnsi="Tahoma" w:cs="Tahoma"/>
          <w:color w:val="000000"/>
          <w:sz w:val="21"/>
          <w:szCs w:val="21"/>
          <w:shd w:val="clear" w:color="auto" w:fill="FFFFFF"/>
        </w:rPr>
        <w:t>)i, it is necessary to establish a unit of time that corresponds to the duration of a dynamic step. … A different time unit can be either larger or smaller than 0.876 h, but it must remain consistent throughout the simulation to ensure that the number of steps for each transition is proportional to its duration”. This does introduce a degree of freedom, but the method is not problematic</w:t>
      </w:r>
      <w:r w:rsidR="00522884">
        <w:rPr>
          <w:rFonts w:ascii="Tahoma" w:hAnsi="Tahoma" w:cs="Tahoma"/>
          <w:color w:val="000000"/>
          <w:sz w:val="21"/>
          <w:szCs w:val="21"/>
          <w:shd w:val="clear" w:color="auto" w:fill="FFFFFF"/>
        </w:rPr>
        <w:t>, because</w:t>
      </w:r>
      <w:r w:rsidR="007169DC">
        <w:rPr>
          <w:rFonts w:ascii="Tahoma" w:hAnsi="Tahoma" w:cs="Tahoma"/>
          <w:color w:val="000000"/>
          <w:sz w:val="21"/>
          <w:szCs w:val="21"/>
          <w:shd w:val="clear" w:color="auto" w:fill="FFFFFF"/>
        </w:rPr>
        <w:t xml:space="preserve"> we are</w:t>
      </w:r>
      <w:r w:rsidR="007507B6">
        <w:rPr>
          <w:rFonts w:ascii="Tahoma" w:hAnsi="Tahoma" w:cs="Tahoma"/>
          <w:color w:val="000000"/>
          <w:sz w:val="21"/>
          <w:szCs w:val="21"/>
          <w:shd w:val="clear" w:color="auto" w:fill="FFFFFF"/>
        </w:rPr>
        <w:t xml:space="preserve"> not going to tie </w:t>
      </w:r>
      <w:r w:rsidR="007E4EBA">
        <w:rPr>
          <w:rFonts w:ascii="Tahoma" w:hAnsi="Tahoma" w:cs="Tahoma"/>
          <w:color w:val="000000"/>
          <w:sz w:val="21"/>
          <w:szCs w:val="21"/>
          <w:shd w:val="clear" w:color="auto" w:fill="FFFFFF"/>
        </w:rPr>
        <w:t xml:space="preserve">the absolute values of </w:t>
      </w:r>
      <w:r w:rsidR="007507B6">
        <w:rPr>
          <w:rFonts w:ascii="Tahoma" w:hAnsi="Tahoma" w:cs="Tahoma"/>
          <w:color w:val="000000"/>
          <w:sz w:val="21"/>
          <w:szCs w:val="21"/>
          <w:shd w:val="clear" w:color="auto" w:fill="FFFFFF"/>
        </w:rPr>
        <w:t>the</w:t>
      </w:r>
      <w:r w:rsidR="00664CEC">
        <w:rPr>
          <w:rFonts w:ascii="Tahoma" w:hAnsi="Tahoma" w:cs="Tahoma"/>
          <w:color w:val="000000"/>
          <w:sz w:val="21"/>
          <w:szCs w:val="21"/>
          <w:shd w:val="clear" w:color="auto" w:fill="FFFFFF"/>
        </w:rPr>
        <w:t xml:space="preserve"> best-fit</w:t>
      </w:r>
      <w:r w:rsidR="007507B6">
        <w:rPr>
          <w:rFonts w:ascii="Tahoma" w:hAnsi="Tahoma" w:cs="Tahoma"/>
          <w:color w:val="000000"/>
          <w:sz w:val="21"/>
          <w:szCs w:val="21"/>
          <w:shd w:val="clear" w:color="auto" w:fill="FFFFFF"/>
        </w:rPr>
        <w:t xml:space="preserve"> Ising parameters to the exact physics quantities in </w:t>
      </w:r>
      <w:r w:rsidR="009B2AB4">
        <w:rPr>
          <w:rFonts w:ascii="Tahoma" w:hAnsi="Tahoma" w:cs="Tahoma"/>
          <w:color w:val="000000"/>
          <w:sz w:val="21"/>
          <w:szCs w:val="21"/>
          <w:shd w:val="clear" w:color="auto" w:fill="FFFFFF"/>
        </w:rPr>
        <w:t xml:space="preserve">the </w:t>
      </w:r>
      <w:r w:rsidR="007507B6">
        <w:rPr>
          <w:rFonts w:ascii="Tahoma" w:hAnsi="Tahoma" w:cs="Tahoma"/>
          <w:color w:val="000000"/>
          <w:sz w:val="21"/>
          <w:szCs w:val="21"/>
          <w:shd w:val="clear" w:color="auto" w:fill="FFFFFF"/>
        </w:rPr>
        <w:t>real world</w:t>
      </w:r>
      <w:r w:rsidR="00A6047E">
        <w:rPr>
          <w:rFonts w:ascii="Tahoma" w:hAnsi="Tahoma" w:cs="Tahoma"/>
          <w:color w:val="000000"/>
          <w:sz w:val="21"/>
          <w:szCs w:val="21"/>
          <w:shd w:val="clear" w:color="auto" w:fill="FFFFFF"/>
        </w:rPr>
        <w:t>.</w:t>
      </w:r>
    </w:p>
    <w:p w14:paraId="103278C8" w14:textId="77777777" w:rsidR="00600C96" w:rsidRPr="00B214B9" w:rsidRDefault="00600C96" w:rsidP="00B214B9">
      <w:pPr>
        <w:rPr>
          <w:rFonts w:ascii="Tahoma" w:hAnsi="Tahoma" w:cs="Tahoma"/>
          <w:color w:val="000000"/>
          <w:sz w:val="21"/>
          <w:szCs w:val="21"/>
          <w:shd w:val="clear" w:color="auto" w:fill="FFFFFF"/>
        </w:rPr>
      </w:pPr>
    </w:p>
    <w:p w14:paraId="48FD4D11" w14:textId="55B5015D" w:rsidR="00B214B9" w:rsidRPr="009B2D14" w:rsidRDefault="00B214B9" w:rsidP="00B214B9">
      <w:pPr>
        <w:rPr>
          <w:rFonts w:ascii="Tahoma" w:hAnsi="Tahoma" w:cs="Tahoma"/>
          <w:color w:val="000000"/>
          <w:sz w:val="21"/>
          <w:szCs w:val="21"/>
          <w:u w:val="single"/>
          <w:shd w:val="clear" w:color="auto" w:fill="FFFFFF"/>
        </w:rPr>
      </w:pPr>
      <w:r w:rsidRPr="009B2D14">
        <w:rPr>
          <w:rFonts w:ascii="Tahoma" w:hAnsi="Tahoma" w:cs="Tahoma"/>
          <w:color w:val="000000"/>
          <w:sz w:val="21"/>
          <w:szCs w:val="21"/>
          <w:u w:val="single"/>
          <w:shd w:val="clear" w:color="auto" w:fill="FFFFFF"/>
        </w:rPr>
        <w:t xml:space="preserve">14. Issues of notational clarity in a few places; see below, but especially the </w:t>
      </w:r>
      <m:oMath>
        <m:sSubSup>
          <m:sSubSupPr>
            <m:ctrlPr>
              <w:rPr>
                <w:rFonts w:ascii="Cambria Math" w:hAnsi="Cambria Math" w:cs="Tahoma"/>
                <w:i/>
                <w:color w:val="000000"/>
                <w:sz w:val="21"/>
                <w:szCs w:val="21"/>
                <w:u w:val="single"/>
                <w:shd w:val="clear" w:color="auto" w:fill="FFFFFF"/>
              </w:rPr>
            </m:ctrlPr>
          </m:sSubSupPr>
          <m:e>
            <m:r>
              <w:rPr>
                <w:rFonts w:ascii="Cambria Math" w:hAnsi="Cambria Math" w:cs="Tahoma"/>
                <w:color w:val="000000"/>
                <w:sz w:val="21"/>
                <w:szCs w:val="21"/>
                <w:u w:val="single"/>
                <w:shd w:val="clear" w:color="auto" w:fill="FFFFFF"/>
              </w:rPr>
              <m:t>σ</m:t>
            </m:r>
          </m:e>
          <m:sub>
            <m:r>
              <w:rPr>
                <w:rFonts w:ascii="Cambria Math" w:hAnsi="Cambria Math" w:cs="Tahoma"/>
                <w:color w:val="000000"/>
                <w:sz w:val="21"/>
                <w:szCs w:val="21"/>
                <w:u w:val="single"/>
                <w:shd w:val="clear" w:color="auto" w:fill="FFFFFF"/>
              </w:rPr>
              <m:t>i</m:t>
            </m:r>
          </m:sub>
          <m:sup>
            <m:r>
              <w:rPr>
                <w:rFonts w:ascii="Cambria Math" w:hAnsi="Cambria Math" w:cs="Tahoma"/>
                <w:color w:val="000000"/>
                <w:sz w:val="21"/>
                <w:szCs w:val="21"/>
                <w:u w:val="single"/>
                <w:shd w:val="clear" w:color="auto" w:fill="FFFFFF"/>
              </w:rPr>
              <m:t>'</m:t>
            </m:r>
          </m:sup>
        </m:sSubSup>
      </m:oMath>
      <w:r w:rsidRPr="009B2D14">
        <w:rPr>
          <w:rFonts w:ascii="Tahoma" w:hAnsi="Tahoma" w:cs="Tahoma"/>
          <w:color w:val="000000"/>
          <w:sz w:val="21"/>
          <w:szCs w:val="21"/>
          <w:u w:val="single"/>
          <w:shd w:val="clear" w:color="auto" w:fill="FFFFFF"/>
        </w:rPr>
        <w:t xml:space="preserve"> (which is actually misleading</w:t>
      </w:r>
      <w:r w:rsidR="00150949" w:rsidRPr="009B2D14">
        <w:rPr>
          <w:rFonts w:ascii="Tahoma" w:hAnsi="Tahoma" w:cs="Tahoma"/>
          <w:color w:val="000000"/>
          <w:sz w:val="21"/>
          <w:szCs w:val="21"/>
          <w:u w:val="single"/>
          <w:shd w:val="clear" w:color="auto" w:fill="FFFFFF"/>
        </w:rPr>
        <w:t xml:space="preserve"> </w:t>
      </w:r>
      <w:r w:rsidRPr="009B2D14">
        <w:rPr>
          <w:rFonts w:ascii="Tahoma" w:hAnsi="Tahoma" w:cs="Tahoma"/>
          <w:color w:val="000000"/>
          <w:sz w:val="21"/>
          <w:szCs w:val="21"/>
          <w:u w:val="single"/>
          <w:shd w:val="clear" w:color="auto" w:fill="FFFFFF"/>
        </w:rPr>
        <w:t xml:space="preserve">and not explained until much later in the text) and the use of the word </w:t>
      </w:r>
      <w:r w:rsidR="004204AD" w:rsidRPr="009B2D14">
        <w:rPr>
          <w:rFonts w:ascii="Tahoma" w:hAnsi="Tahoma" w:cs="Tahoma"/>
          <w:color w:val="000000"/>
          <w:sz w:val="21"/>
          <w:szCs w:val="21"/>
          <w:u w:val="single"/>
          <w:shd w:val="clear" w:color="auto" w:fill="FFFFFF"/>
        </w:rPr>
        <w:t>“</w:t>
      </w:r>
      <w:r w:rsidRPr="009B2D14">
        <w:rPr>
          <w:rFonts w:ascii="Tahoma" w:hAnsi="Tahoma" w:cs="Tahoma"/>
          <w:color w:val="000000"/>
          <w:sz w:val="21"/>
          <w:szCs w:val="21"/>
          <w:u w:val="single"/>
          <w:shd w:val="clear" w:color="auto" w:fill="FFFFFF"/>
        </w:rPr>
        <w:t>energy.</w:t>
      </w:r>
      <w:r w:rsidR="004204AD" w:rsidRPr="009B2D14">
        <w:rPr>
          <w:rFonts w:ascii="Tahoma" w:hAnsi="Tahoma" w:cs="Tahoma"/>
          <w:color w:val="000000"/>
          <w:sz w:val="21"/>
          <w:szCs w:val="21"/>
          <w:u w:val="single"/>
          <w:shd w:val="clear" w:color="auto" w:fill="FFFFFF"/>
        </w:rPr>
        <w:t>”</w:t>
      </w:r>
      <w:r w:rsidRPr="009B2D14">
        <w:rPr>
          <w:rFonts w:ascii="Tahoma" w:hAnsi="Tahoma" w:cs="Tahoma"/>
          <w:color w:val="000000"/>
          <w:sz w:val="21"/>
          <w:szCs w:val="21"/>
          <w:u w:val="single"/>
          <w:shd w:val="clear" w:color="auto" w:fill="FFFFFF"/>
        </w:rPr>
        <w:t xml:space="preserve"> It also looks like more</w:t>
      </w:r>
      <w:r w:rsidR="00150949" w:rsidRPr="009B2D14">
        <w:rPr>
          <w:rFonts w:ascii="Tahoma" w:hAnsi="Tahoma" w:cs="Tahoma"/>
          <w:color w:val="000000"/>
          <w:sz w:val="21"/>
          <w:szCs w:val="21"/>
          <w:u w:val="single"/>
          <w:shd w:val="clear" w:color="auto" w:fill="FFFFFF"/>
        </w:rPr>
        <w:t xml:space="preserve"> </w:t>
      </w:r>
      <w:r w:rsidRPr="009B2D14">
        <w:rPr>
          <w:rFonts w:ascii="Tahoma" w:hAnsi="Tahoma" w:cs="Tahoma"/>
          <w:color w:val="000000"/>
          <w:sz w:val="21"/>
          <w:szCs w:val="21"/>
          <w:u w:val="single"/>
          <w:shd w:val="clear" w:color="auto" w:fill="FFFFFF"/>
        </w:rPr>
        <w:t>clarity is needed with regard to the normalization of the probability density. It may be normalized</w:t>
      </w:r>
      <w:r w:rsidR="00150949" w:rsidRPr="009B2D14">
        <w:rPr>
          <w:rFonts w:ascii="Tahoma" w:hAnsi="Tahoma" w:cs="Tahoma"/>
          <w:color w:val="000000"/>
          <w:sz w:val="21"/>
          <w:szCs w:val="21"/>
          <w:u w:val="single"/>
          <w:shd w:val="clear" w:color="auto" w:fill="FFFFFF"/>
        </w:rPr>
        <w:t xml:space="preserve"> </w:t>
      </w:r>
      <w:r w:rsidRPr="009B2D14">
        <w:rPr>
          <w:rFonts w:ascii="Tahoma" w:hAnsi="Tahoma" w:cs="Tahoma"/>
          <w:color w:val="000000"/>
          <w:sz w:val="21"/>
          <w:szCs w:val="21"/>
          <w:u w:val="single"/>
          <w:shd w:val="clear" w:color="auto" w:fill="FFFFFF"/>
        </w:rPr>
        <w:t>within the code, but as stated in the manuscript, it</w:t>
      </w:r>
      <w:r w:rsidR="004204AD" w:rsidRPr="009B2D14">
        <w:rPr>
          <w:rFonts w:ascii="Tahoma" w:hAnsi="Tahoma" w:cs="Tahoma"/>
          <w:color w:val="000000"/>
          <w:sz w:val="21"/>
          <w:szCs w:val="21"/>
          <w:u w:val="single"/>
          <w:shd w:val="clear" w:color="auto" w:fill="FFFFFF"/>
        </w:rPr>
        <w:t>’</w:t>
      </w:r>
      <w:r w:rsidRPr="009B2D14">
        <w:rPr>
          <w:rFonts w:ascii="Tahoma" w:hAnsi="Tahoma" w:cs="Tahoma"/>
          <w:color w:val="000000"/>
          <w:sz w:val="21"/>
          <w:szCs w:val="21"/>
          <w:u w:val="single"/>
          <w:shd w:val="clear" w:color="auto" w:fill="FFFFFF"/>
        </w:rPr>
        <w:t>s pretty clearly wrong.</w:t>
      </w:r>
    </w:p>
    <w:p w14:paraId="605E71F7" w14:textId="75F74ECE" w:rsidR="002939D7" w:rsidRDefault="003A7A1C" w:rsidP="00B214B9">
      <w:pPr>
        <w:rPr>
          <w:ins w:id="143" w:author="Ying Zhao" w:date="2024-04-11T17:42:00Z"/>
          <w:rFonts w:ascii="Tahoma" w:eastAsiaTheme="minorEastAsia" w:hAnsi="Tahoma" w:cs="Tahoma"/>
          <w:color w:val="000000"/>
          <w:sz w:val="21"/>
          <w:szCs w:val="21"/>
          <w:shd w:val="clear" w:color="auto" w:fill="FFFFFF"/>
        </w:rPr>
      </w:pPr>
      <w:r>
        <w:rPr>
          <w:rFonts w:ascii="Tahoma" w:hAnsi="Tahoma" w:cs="Tahoma"/>
          <w:color w:val="000000"/>
          <w:sz w:val="21"/>
          <w:szCs w:val="21"/>
          <w:shd w:val="clear" w:color="auto" w:fill="FFFFFF"/>
        </w:rPr>
        <w:t xml:space="preserve">EW: We have added description of </w:t>
      </w:r>
      <m:oMath>
        <m:sSubSup>
          <m:sSubSupPr>
            <m:ctrlPr>
              <w:rPr>
                <w:rFonts w:ascii="Cambria Math" w:hAnsi="Cambria Math" w:cs="Tahoma"/>
                <w:color w:val="000000"/>
                <w:sz w:val="21"/>
                <w:szCs w:val="21"/>
                <w:shd w:val="clear" w:color="auto" w:fill="FFFFFF"/>
              </w:rPr>
            </m:ctrlPr>
          </m:sSubSupPr>
          <m:e>
            <m:r>
              <w:rPr>
                <w:rFonts w:ascii="Cambria Math" w:hAnsi="Cambria Math" w:cs="Tahoma"/>
                <w:color w:val="000000"/>
                <w:sz w:val="21"/>
                <w:szCs w:val="21"/>
                <w:shd w:val="clear" w:color="auto" w:fill="FFFFFF"/>
              </w:rPr>
              <m:t>σ</m:t>
            </m:r>
          </m:e>
          <m:sub>
            <m:r>
              <w:rPr>
                <w:rFonts w:ascii="Cambria Math" w:hAnsi="Cambria Math" w:cs="Tahoma"/>
                <w:color w:val="000000"/>
                <w:sz w:val="21"/>
                <w:szCs w:val="21"/>
                <w:shd w:val="clear" w:color="auto" w:fill="FFFFFF"/>
              </w:rPr>
              <m:t>i</m:t>
            </m:r>
          </m:sub>
          <m:sup>
            <m:r>
              <m:rPr>
                <m:sty m:val="p"/>
              </m:rPr>
              <w:rPr>
                <w:rFonts w:ascii="Cambria Math" w:hAnsi="Cambria Math" w:cs="Tahoma"/>
                <w:color w:val="000000"/>
                <w:sz w:val="21"/>
                <w:szCs w:val="21"/>
                <w:shd w:val="clear" w:color="auto" w:fill="FFFFFF"/>
              </w:rPr>
              <m:t>'</m:t>
            </m:r>
          </m:sup>
        </m:sSubSup>
      </m:oMath>
      <w:r w:rsidRPr="003A7A1C">
        <w:rPr>
          <w:rFonts w:ascii="Tahoma" w:hAnsi="Tahoma" w:cs="Tahoma"/>
          <w:color w:val="000000"/>
          <w:sz w:val="21"/>
          <w:szCs w:val="21"/>
          <w:shd w:val="clear" w:color="auto" w:fill="FFFFFF"/>
        </w:rPr>
        <w:t xml:space="preserve"> in section II.C,</w:t>
      </w:r>
      <w:r>
        <w:rPr>
          <w:rFonts w:ascii="Tahoma" w:eastAsiaTheme="minorEastAsia" w:hAnsi="Tahoma" w:cs="Tahoma"/>
          <w:color w:val="000000"/>
          <w:sz w:val="21"/>
          <w:szCs w:val="21"/>
          <w:shd w:val="clear" w:color="auto" w:fill="FFFFFF"/>
        </w:rPr>
        <w:t xml:space="preserve"> the first time it is introduced. Even though Hamiltonian and Energy are often used interchangeably in classical physics, we have clarified per your suggestion. In this paper, Hamiltonian refers to the </w:t>
      </w:r>
      <w:r w:rsidR="002939D7">
        <w:rPr>
          <w:rFonts w:ascii="Tahoma" w:eastAsiaTheme="minorEastAsia" w:hAnsi="Tahoma" w:cs="Tahoma"/>
          <w:color w:val="000000"/>
          <w:sz w:val="21"/>
          <w:szCs w:val="21"/>
          <w:shd w:val="clear" w:color="auto" w:fill="FFFFFF"/>
        </w:rPr>
        <w:t xml:space="preserve">energy </w:t>
      </w:r>
      <w:r>
        <w:rPr>
          <w:rFonts w:ascii="Tahoma" w:eastAsiaTheme="minorEastAsia" w:hAnsi="Tahoma" w:cs="Tahoma"/>
          <w:color w:val="000000"/>
          <w:sz w:val="21"/>
          <w:szCs w:val="21"/>
          <w:shd w:val="clear" w:color="auto" w:fill="FFFFFF"/>
        </w:rPr>
        <w:t xml:space="preserve">state of the system; Energy </w:t>
      </w:r>
      <w:r w:rsidR="002939D7">
        <w:rPr>
          <w:rFonts w:ascii="Tahoma" w:eastAsiaTheme="minorEastAsia" w:hAnsi="Tahoma" w:cs="Tahoma"/>
          <w:color w:val="000000"/>
          <w:sz w:val="21"/>
          <w:szCs w:val="21"/>
          <w:shd w:val="clear" w:color="auto" w:fill="FFFFFF"/>
        </w:rPr>
        <w:t xml:space="preserve">change </w:t>
      </w:r>
      <w:r>
        <w:rPr>
          <w:rFonts w:ascii="Tahoma" w:eastAsiaTheme="minorEastAsia" w:hAnsi="Tahoma" w:cs="Tahoma"/>
          <w:color w:val="000000"/>
          <w:sz w:val="21"/>
          <w:szCs w:val="21"/>
          <w:shd w:val="clear" w:color="auto" w:fill="FFFFFF"/>
        </w:rPr>
        <w:t xml:space="preserve">of </w:t>
      </w:r>
      <w:r w:rsidR="002939D7">
        <w:rPr>
          <w:rFonts w:ascii="Tahoma" w:eastAsiaTheme="minorEastAsia" w:hAnsi="Tahoma" w:cs="Tahoma"/>
          <w:color w:val="000000"/>
          <w:sz w:val="21"/>
          <w:szCs w:val="21"/>
          <w:shd w:val="clear" w:color="auto" w:fill="FFFFFF"/>
        </w:rPr>
        <w:t xml:space="preserve">the </w:t>
      </w:r>
      <w:r>
        <w:rPr>
          <w:rFonts w:ascii="Tahoma" w:eastAsiaTheme="minorEastAsia" w:hAnsi="Tahoma" w:cs="Tahoma"/>
          <w:color w:val="000000"/>
          <w:sz w:val="21"/>
          <w:szCs w:val="21"/>
          <w:shd w:val="clear" w:color="auto" w:fill="FFFFFF"/>
        </w:rPr>
        <w:t>flip</w:t>
      </w:r>
      <w:r w:rsidR="002939D7">
        <w:rPr>
          <w:rFonts w:ascii="Tahoma" w:eastAsiaTheme="minorEastAsia" w:hAnsi="Tahoma" w:cs="Tahoma"/>
          <w:color w:val="000000"/>
          <w:sz w:val="21"/>
          <w:szCs w:val="21"/>
          <w:shd w:val="clear" w:color="auto" w:fill="FFFFFF"/>
        </w:rPr>
        <w:t>ping</w:t>
      </w:r>
      <w:r>
        <w:rPr>
          <w:rFonts w:ascii="Tahoma" w:eastAsiaTheme="minorEastAsia" w:hAnsi="Tahoma" w:cs="Tahoma"/>
          <w:color w:val="000000"/>
          <w:sz w:val="21"/>
          <w:szCs w:val="21"/>
          <w:shd w:val="clear" w:color="auto" w:fill="FFFFFF"/>
        </w:rPr>
        <w:t xml:space="preserve"> process</w:t>
      </w:r>
      <w:r w:rsidR="002939D7">
        <w:rPr>
          <w:rFonts w:ascii="Tahoma" w:eastAsiaTheme="minorEastAsia" w:hAnsi="Tahoma" w:cs="Tahoma"/>
          <w:color w:val="000000"/>
          <w:sz w:val="21"/>
          <w:szCs w:val="21"/>
          <w:shd w:val="clear" w:color="auto" w:fill="FFFFFF"/>
        </w:rPr>
        <w:t xml:space="preserve"> is </w:t>
      </w:r>
      <w:r w:rsidR="00EC53F6">
        <w:rPr>
          <w:rFonts w:ascii="Tahoma" w:eastAsiaTheme="minorEastAsia" w:hAnsi="Tahoma" w:cs="Tahoma"/>
          <w:color w:val="000000"/>
          <w:sz w:val="21"/>
          <w:szCs w:val="21"/>
          <w:shd w:val="clear" w:color="auto" w:fill="FFFFFF"/>
        </w:rPr>
        <w:t>Hamiltonian change plus the inertia term</w:t>
      </w:r>
      <w:r>
        <w:rPr>
          <w:rFonts w:ascii="Tahoma" w:eastAsiaTheme="minorEastAsia" w:hAnsi="Tahoma" w:cs="Tahoma"/>
          <w:color w:val="000000"/>
          <w:sz w:val="21"/>
          <w:szCs w:val="21"/>
          <w:shd w:val="clear" w:color="auto" w:fill="FFFFFF"/>
        </w:rPr>
        <w:t>.</w:t>
      </w:r>
      <w:r w:rsidR="00EC53F6">
        <w:rPr>
          <w:rFonts w:ascii="Tahoma" w:eastAsiaTheme="minorEastAsia" w:hAnsi="Tahoma" w:cs="Tahoma"/>
          <w:color w:val="000000"/>
          <w:sz w:val="21"/>
          <w:szCs w:val="21"/>
          <w:shd w:val="clear" w:color="auto" w:fill="FFFFFF"/>
        </w:rPr>
        <w:t xml:space="preserve"> </w:t>
      </w:r>
    </w:p>
    <w:p w14:paraId="24784C0D" w14:textId="55D82709" w:rsidR="000017EE" w:rsidRDefault="00EC53F6" w:rsidP="00B214B9">
      <w:pPr>
        <w:rPr>
          <w:rFonts w:ascii="Tahoma" w:hAnsi="Tahoma" w:cs="Tahoma"/>
          <w:color w:val="000000"/>
          <w:sz w:val="21"/>
          <w:szCs w:val="21"/>
          <w:shd w:val="clear" w:color="auto" w:fill="FFFFFF"/>
        </w:rPr>
      </w:pPr>
      <w:r>
        <w:rPr>
          <w:rFonts w:ascii="Tahoma" w:eastAsiaTheme="minorEastAsia" w:hAnsi="Tahoma" w:cs="Tahoma"/>
          <w:color w:val="000000"/>
          <w:sz w:val="21"/>
          <w:szCs w:val="21"/>
          <w:shd w:val="clear" w:color="auto" w:fill="FFFFFF"/>
        </w:rPr>
        <w:lastRenderedPageBreak/>
        <w:t>The probability density</w:t>
      </w:r>
      <w:r w:rsidR="00F118C0">
        <w:rPr>
          <w:rFonts w:ascii="Tahoma" w:eastAsiaTheme="minorEastAsia" w:hAnsi="Tahoma" w:cs="Tahoma"/>
          <w:color w:val="000000"/>
          <w:sz w:val="21"/>
          <w:szCs w:val="21"/>
          <w:shd w:val="clear" w:color="auto" w:fill="FFFFFF"/>
        </w:rPr>
        <w:t xml:space="preserve"> i</w:t>
      </w:r>
      <w:r w:rsidR="00572BAB">
        <w:rPr>
          <w:rFonts w:ascii="Tahoma" w:eastAsiaTheme="minorEastAsia" w:hAnsi="Tahoma" w:cs="Tahoma"/>
          <w:color w:val="000000"/>
          <w:sz w:val="21"/>
          <w:szCs w:val="21"/>
          <w:shd w:val="clear" w:color="auto" w:fill="FFFFFF"/>
        </w:rPr>
        <w:t xml:space="preserve">s </w:t>
      </w:r>
      <w:r w:rsidR="00F118C0">
        <w:rPr>
          <w:rFonts w:ascii="Tahoma" w:eastAsiaTheme="minorEastAsia" w:hAnsi="Tahoma" w:cs="Tahoma"/>
          <w:color w:val="000000"/>
          <w:sz w:val="21"/>
          <w:szCs w:val="21"/>
          <w:shd w:val="clear" w:color="auto" w:fill="FFFFFF"/>
        </w:rPr>
        <w:t>normalized in the code as a standard process of the Metropolis Markov Chain Monte Carlo</w:t>
      </w:r>
      <w:r w:rsidR="00C54C69">
        <w:rPr>
          <w:rFonts w:ascii="Tahoma" w:eastAsiaTheme="minorEastAsia" w:hAnsi="Tahoma" w:cs="Tahoma"/>
          <w:color w:val="000000"/>
          <w:sz w:val="21"/>
          <w:szCs w:val="21"/>
          <w:shd w:val="clear" w:color="auto" w:fill="FFFFFF"/>
        </w:rPr>
        <w:t xml:space="preserve">. For more </w:t>
      </w:r>
      <w:r w:rsidR="00F118C0">
        <w:rPr>
          <w:rFonts w:ascii="Tahoma" w:eastAsiaTheme="minorEastAsia" w:hAnsi="Tahoma" w:cs="Tahoma"/>
          <w:color w:val="000000"/>
          <w:sz w:val="21"/>
          <w:szCs w:val="21"/>
          <w:shd w:val="clear" w:color="auto" w:fill="FFFFFF"/>
        </w:rPr>
        <w:t>detail</w:t>
      </w:r>
      <w:r w:rsidR="00124498">
        <w:rPr>
          <w:rFonts w:ascii="Tahoma" w:eastAsiaTheme="minorEastAsia" w:hAnsi="Tahoma" w:cs="Tahoma"/>
          <w:color w:val="000000"/>
          <w:sz w:val="21"/>
          <w:szCs w:val="21"/>
          <w:shd w:val="clear" w:color="auto" w:fill="FFFFFF"/>
        </w:rPr>
        <w:t>s on this</w:t>
      </w:r>
      <w:r w:rsidR="00C54C69">
        <w:rPr>
          <w:rFonts w:ascii="Tahoma" w:eastAsiaTheme="minorEastAsia" w:hAnsi="Tahoma" w:cs="Tahoma"/>
          <w:color w:val="000000"/>
          <w:sz w:val="21"/>
          <w:szCs w:val="21"/>
          <w:shd w:val="clear" w:color="auto" w:fill="FFFFFF"/>
        </w:rPr>
        <w:t>, pleas</w:t>
      </w:r>
      <w:r w:rsidR="008D3E07">
        <w:rPr>
          <w:rFonts w:ascii="Tahoma" w:eastAsiaTheme="minorEastAsia" w:hAnsi="Tahoma" w:cs="Tahoma"/>
          <w:color w:val="000000"/>
          <w:sz w:val="21"/>
          <w:szCs w:val="21"/>
          <w:shd w:val="clear" w:color="auto" w:fill="FFFFFF"/>
        </w:rPr>
        <w:t>e</w:t>
      </w:r>
      <w:r w:rsidR="00C54C69">
        <w:rPr>
          <w:rFonts w:ascii="Tahoma" w:eastAsiaTheme="minorEastAsia" w:hAnsi="Tahoma" w:cs="Tahoma"/>
          <w:color w:val="000000"/>
          <w:sz w:val="21"/>
          <w:szCs w:val="21"/>
          <w:shd w:val="clear" w:color="auto" w:fill="FFFFFF"/>
        </w:rPr>
        <w:t xml:space="preserve"> see the</w:t>
      </w:r>
      <w:r w:rsidR="00F118C0">
        <w:rPr>
          <w:rFonts w:ascii="Tahoma" w:eastAsiaTheme="minorEastAsia" w:hAnsi="Tahoma" w:cs="Tahoma"/>
          <w:color w:val="000000"/>
          <w:sz w:val="21"/>
          <w:szCs w:val="21"/>
          <w:shd w:val="clear" w:color="auto" w:fill="FFFFFF"/>
        </w:rPr>
        <w:t xml:space="preserve"> answer to question 23.</w:t>
      </w:r>
    </w:p>
    <w:p w14:paraId="73F1F072" w14:textId="77777777" w:rsidR="003A7A1C" w:rsidRDefault="003A7A1C" w:rsidP="00B214B9">
      <w:pPr>
        <w:rPr>
          <w:rFonts w:ascii="Tahoma" w:hAnsi="Tahoma" w:cs="Tahoma"/>
          <w:color w:val="000000"/>
          <w:sz w:val="21"/>
          <w:szCs w:val="21"/>
          <w:shd w:val="clear" w:color="auto" w:fill="FFFFFF"/>
        </w:rPr>
      </w:pPr>
    </w:p>
    <w:p w14:paraId="38826935" w14:textId="0A2765C7" w:rsidR="00B214B9" w:rsidRPr="004727B6" w:rsidRDefault="00B214B9" w:rsidP="00B214B9">
      <w:pPr>
        <w:rPr>
          <w:rFonts w:ascii="Tahoma" w:hAnsi="Tahoma" w:cs="Tahoma"/>
          <w:color w:val="000000"/>
          <w:sz w:val="21"/>
          <w:szCs w:val="21"/>
          <w:u w:val="single"/>
          <w:shd w:val="clear" w:color="auto" w:fill="FFFFFF"/>
        </w:rPr>
      </w:pPr>
      <w:r w:rsidRPr="004727B6">
        <w:rPr>
          <w:rFonts w:ascii="Tahoma" w:hAnsi="Tahoma" w:cs="Tahoma"/>
          <w:color w:val="000000"/>
          <w:sz w:val="21"/>
          <w:szCs w:val="21"/>
          <w:u w:val="single"/>
          <w:shd w:val="clear" w:color="auto" w:fill="FFFFFF"/>
        </w:rPr>
        <w:t>15. A few typos/grammatical issues; see below.</w:t>
      </w:r>
    </w:p>
    <w:p w14:paraId="34A71D9A" w14:textId="321B5DD2" w:rsidR="000017EE" w:rsidRDefault="00E264F3" w:rsidP="00B214B9">
      <w:pPr>
        <w:rPr>
          <w:rFonts w:ascii="Tahoma" w:hAnsi="Tahoma" w:cs="Tahoma"/>
          <w:color w:val="000000"/>
          <w:sz w:val="21"/>
          <w:szCs w:val="21"/>
          <w:shd w:val="clear" w:color="auto" w:fill="FFFFFF"/>
        </w:rPr>
      </w:pPr>
      <w:r>
        <w:rPr>
          <w:rFonts w:ascii="Tahoma" w:hAnsi="Tahoma" w:cs="Tahoma"/>
          <w:color w:val="000000"/>
          <w:sz w:val="21"/>
          <w:szCs w:val="21"/>
          <w:shd w:val="clear" w:color="auto" w:fill="FFFFFF"/>
        </w:rPr>
        <w:t xml:space="preserve">EW: Thanks for pointing out. We have revised </w:t>
      </w:r>
      <w:r w:rsidR="005B01F3">
        <w:rPr>
          <w:rFonts w:ascii="Tahoma" w:hAnsi="Tahoma" w:cs="Tahoma"/>
          <w:color w:val="000000"/>
          <w:sz w:val="21"/>
          <w:szCs w:val="21"/>
          <w:shd w:val="clear" w:color="auto" w:fill="FFFFFF"/>
        </w:rPr>
        <w:t>per</w:t>
      </w:r>
      <w:r w:rsidR="005B01F3">
        <w:rPr>
          <w:rFonts w:ascii="Tahoma" w:hAnsi="Tahoma" w:cs="Tahoma"/>
          <w:color w:val="000000"/>
          <w:sz w:val="21"/>
          <w:szCs w:val="21"/>
          <w:shd w:val="clear" w:color="auto" w:fill="FFFFFF"/>
        </w:rPr>
        <w:t xml:space="preserve"> </w:t>
      </w:r>
      <w:r>
        <w:rPr>
          <w:rFonts w:ascii="Tahoma" w:hAnsi="Tahoma" w:cs="Tahoma"/>
          <w:color w:val="000000"/>
          <w:sz w:val="21"/>
          <w:szCs w:val="21"/>
          <w:shd w:val="clear" w:color="auto" w:fill="FFFFFF"/>
        </w:rPr>
        <w:t>your comments.</w:t>
      </w:r>
    </w:p>
    <w:p w14:paraId="1CD4177D" w14:textId="77777777" w:rsidR="00E264F3" w:rsidRDefault="00E264F3" w:rsidP="00B214B9">
      <w:pPr>
        <w:rPr>
          <w:rFonts w:ascii="Tahoma" w:hAnsi="Tahoma" w:cs="Tahoma"/>
          <w:color w:val="000000"/>
          <w:sz w:val="21"/>
          <w:szCs w:val="21"/>
          <w:shd w:val="clear" w:color="auto" w:fill="FFFFFF"/>
        </w:rPr>
      </w:pPr>
    </w:p>
    <w:p w14:paraId="0BCAD255" w14:textId="3F302278" w:rsidR="00B214B9" w:rsidRPr="004727B6" w:rsidRDefault="00B214B9" w:rsidP="00B214B9">
      <w:pPr>
        <w:rPr>
          <w:rFonts w:ascii="Tahoma" w:hAnsi="Tahoma" w:cs="Tahoma"/>
          <w:color w:val="000000"/>
          <w:sz w:val="21"/>
          <w:szCs w:val="21"/>
          <w:u w:val="single"/>
          <w:shd w:val="clear" w:color="auto" w:fill="FFFFFF"/>
        </w:rPr>
      </w:pPr>
      <w:r w:rsidRPr="004727B6">
        <w:rPr>
          <w:rFonts w:ascii="Tahoma" w:hAnsi="Tahoma" w:cs="Tahoma"/>
          <w:color w:val="000000"/>
          <w:sz w:val="21"/>
          <w:szCs w:val="21"/>
          <w:u w:val="single"/>
          <w:shd w:val="clear" w:color="auto" w:fill="FFFFFF"/>
        </w:rPr>
        <w:t xml:space="preserve">16. </w:t>
      </w:r>
      <w:r w:rsidRPr="004727B6">
        <w:rPr>
          <w:rFonts w:ascii="Tahoma" w:hAnsi="Tahoma" w:cs="Tahoma" w:hint="eastAsia"/>
          <w:color w:val="000000"/>
          <w:sz w:val="21"/>
          <w:szCs w:val="21"/>
          <w:u w:val="single"/>
          <w:shd w:val="clear" w:color="auto" w:fill="FFFFFF"/>
        </w:rPr>
        <w:t>“</w:t>
      </w:r>
      <w:r w:rsidRPr="004727B6">
        <w:rPr>
          <w:rFonts w:ascii="Tahoma" w:hAnsi="Tahoma" w:cs="Tahoma"/>
          <w:color w:val="000000"/>
          <w:sz w:val="21"/>
          <w:szCs w:val="21"/>
          <w:u w:val="single"/>
          <w:shd w:val="clear" w:color="auto" w:fill="FFFFFF"/>
        </w:rPr>
        <w:t>The fact that the year 2023 has witnessed the most sizzling summer on record and the hottest year</w:t>
      </w:r>
      <w:r w:rsidR="00150949" w:rsidRPr="004727B6">
        <w:rPr>
          <w:rFonts w:ascii="Tahoma" w:hAnsi="Tahoma" w:cs="Tahoma"/>
          <w:color w:val="000000"/>
          <w:sz w:val="21"/>
          <w:szCs w:val="21"/>
          <w:u w:val="single"/>
          <w:shd w:val="clear" w:color="auto" w:fill="FFFFFF"/>
        </w:rPr>
        <w:t xml:space="preserve"> </w:t>
      </w:r>
      <w:r w:rsidRPr="004727B6">
        <w:rPr>
          <w:rFonts w:ascii="Tahoma" w:hAnsi="Tahoma" w:cs="Tahoma"/>
          <w:color w:val="000000"/>
          <w:sz w:val="21"/>
          <w:szCs w:val="21"/>
          <w:u w:val="single"/>
          <w:shd w:val="clear" w:color="auto" w:fill="FFFFFF"/>
        </w:rPr>
        <w:t>in history adds even greater severity to such urgency.</w:t>
      </w:r>
      <w:r w:rsidRPr="004727B6">
        <w:rPr>
          <w:rFonts w:ascii="Tahoma" w:hAnsi="Tahoma" w:cs="Tahoma" w:hint="eastAsia"/>
          <w:color w:val="000000"/>
          <w:sz w:val="21"/>
          <w:szCs w:val="21"/>
          <w:u w:val="single"/>
          <w:shd w:val="clear" w:color="auto" w:fill="FFFFFF"/>
        </w:rPr>
        <w:t>”</w:t>
      </w:r>
      <w:r w:rsidRPr="004727B6">
        <w:rPr>
          <w:rFonts w:ascii="Tahoma" w:hAnsi="Tahoma" w:cs="Tahoma"/>
          <w:color w:val="000000"/>
          <w:sz w:val="21"/>
          <w:szCs w:val="21"/>
          <w:u w:val="single"/>
          <w:shd w:val="clear" w:color="auto" w:fill="FFFFFF"/>
        </w:rPr>
        <w:t xml:space="preserve"> Facts should be cited, and </w:t>
      </w:r>
      <w:r w:rsidRPr="004727B6">
        <w:rPr>
          <w:rFonts w:ascii="Tahoma" w:hAnsi="Tahoma" w:cs="Tahoma" w:hint="eastAsia"/>
          <w:color w:val="000000"/>
          <w:sz w:val="21"/>
          <w:szCs w:val="21"/>
          <w:u w:val="single"/>
          <w:shd w:val="clear" w:color="auto" w:fill="FFFFFF"/>
        </w:rPr>
        <w:t>“</w:t>
      </w:r>
      <w:r w:rsidRPr="004727B6">
        <w:rPr>
          <w:rFonts w:ascii="Tahoma" w:hAnsi="Tahoma" w:cs="Tahoma"/>
          <w:color w:val="000000"/>
          <w:sz w:val="21"/>
          <w:szCs w:val="21"/>
          <w:u w:val="single"/>
          <w:shd w:val="clear" w:color="auto" w:fill="FFFFFF"/>
        </w:rPr>
        <w:t xml:space="preserve">sizzling </w:t>
      </w:r>
      <w:proofErr w:type="spellStart"/>
      <w:r w:rsidRPr="004727B6">
        <w:rPr>
          <w:rFonts w:ascii="Tahoma" w:hAnsi="Tahoma" w:cs="Tahoma"/>
          <w:color w:val="000000"/>
          <w:sz w:val="21"/>
          <w:szCs w:val="21"/>
          <w:u w:val="single"/>
          <w:shd w:val="clear" w:color="auto" w:fill="FFFFFF"/>
        </w:rPr>
        <w:t>summer</w:t>
      </w:r>
      <w:r w:rsidRPr="004727B6">
        <w:rPr>
          <w:rFonts w:ascii="Tahoma" w:hAnsi="Tahoma" w:cs="Tahoma" w:hint="eastAsia"/>
          <w:color w:val="000000"/>
          <w:sz w:val="21"/>
          <w:szCs w:val="21"/>
          <w:u w:val="single"/>
          <w:shd w:val="clear" w:color="auto" w:fill="FFFFFF"/>
        </w:rPr>
        <w:t>”</w:t>
      </w:r>
      <w:r w:rsidRPr="004727B6">
        <w:rPr>
          <w:rFonts w:ascii="Tahoma" w:hAnsi="Tahoma" w:cs="Tahoma"/>
          <w:color w:val="000000"/>
          <w:sz w:val="21"/>
          <w:szCs w:val="21"/>
          <w:u w:val="single"/>
          <w:shd w:val="clear" w:color="auto" w:fill="FFFFFF"/>
        </w:rPr>
        <w:t>feels</w:t>
      </w:r>
      <w:proofErr w:type="spellEnd"/>
      <w:r w:rsidRPr="004727B6">
        <w:rPr>
          <w:rFonts w:ascii="Tahoma" w:hAnsi="Tahoma" w:cs="Tahoma"/>
          <w:color w:val="000000"/>
          <w:sz w:val="21"/>
          <w:szCs w:val="21"/>
          <w:u w:val="single"/>
          <w:shd w:val="clear" w:color="auto" w:fill="FFFFFF"/>
        </w:rPr>
        <w:t xml:space="preserve"> too informal here</w:t>
      </w:r>
      <w:r w:rsidRPr="004727B6">
        <w:rPr>
          <w:rFonts w:ascii="Tahoma" w:hAnsi="Tahoma" w:cs="Tahoma" w:hint="eastAsia"/>
          <w:color w:val="000000"/>
          <w:sz w:val="21"/>
          <w:szCs w:val="21"/>
          <w:u w:val="single"/>
          <w:shd w:val="clear" w:color="auto" w:fill="FFFFFF"/>
        </w:rPr>
        <w:t>—</w:t>
      </w:r>
      <w:r w:rsidRPr="004727B6">
        <w:rPr>
          <w:rFonts w:ascii="Tahoma" w:hAnsi="Tahoma" w:cs="Tahoma"/>
          <w:color w:val="000000"/>
          <w:sz w:val="21"/>
          <w:szCs w:val="21"/>
          <w:u w:val="single"/>
          <w:shd w:val="clear" w:color="auto" w:fill="FFFFFF"/>
        </w:rPr>
        <w:t xml:space="preserve"> great for an essay, less great for technical writing.</w:t>
      </w:r>
    </w:p>
    <w:p w14:paraId="4535EDC4" w14:textId="369BB3A5" w:rsidR="00A31C72" w:rsidRDefault="00A31C72" w:rsidP="00B214B9">
      <w:pPr>
        <w:rPr>
          <w:rFonts w:ascii="Tahoma" w:hAnsi="Tahoma" w:cs="Tahoma"/>
          <w:color w:val="000000"/>
          <w:sz w:val="21"/>
          <w:szCs w:val="21"/>
          <w:shd w:val="clear" w:color="auto" w:fill="FFFFFF"/>
        </w:rPr>
      </w:pPr>
      <w:r>
        <w:rPr>
          <w:rFonts w:ascii="Tahoma" w:hAnsi="Tahoma" w:cs="Tahoma"/>
          <w:color w:val="000000"/>
          <w:sz w:val="21"/>
          <w:szCs w:val="21"/>
          <w:shd w:val="clear" w:color="auto" w:fill="FFFFFF"/>
        </w:rPr>
        <w:t>EW: We have reworded and added citation.</w:t>
      </w:r>
    </w:p>
    <w:p w14:paraId="6B93E1A1" w14:textId="77777777" w:rsidR="00A31C72" w:rsidRDefault="00A31C72" w:rsidP="00B214B9">
      <w:pPr>
        <w:rPr>
          <w:rFonts w:ascii="Tahoma" w:hAnsi="Tahoma" w:cs="Tahoma"/>
          <w:color w:val="000000"/>
          <w:sz w:val="21"/>
          <w:szCs w:val="21"/>
          <w:shd w:val="clear" w:color="auto" w:fill="FFFFFF"/>
        </w:rPr>
      </w:pPr>
    </w:p>
    <w:p w14:paraId="6926E7DE" w14:textId="2B5AF783" w:rsidR="00B214B9" w:rsidRPr="004727B6" w:rsidRDefault="00B214B9" w:rsidP="00B214B9">
      <w:pPr>
        <w:rPr>
          <w:rFonts w:ascii="Tahoma" w:hAnsi="Tahoma" w:cs="Tahoma"/>
          <w:color w:val="000000"/>
          <w:sz w:val="21"/>
          <w:szCs w:val="21"/>
          <w:u w:val="single"/>
          <w:shd w:val="clear" w:color="auto" w:fill="FFFFFF"/>
        </w:rPr>
      </w:pPr>
      <w:r w:rsidRPr="004727B6">
        <w:rPr>
          <w:rFonts w:ascii="Tahoma" w:hAnsi="Tahoma" w:cs="Tahoma"/>
          <w:color w:val="000000"/>
          <w:sz w:val="21"/>
          <w:szCs w:val="21"/>
          <w:u w:val="single"/>
          <w:shd w:val="clear" w:color="auto" w:fill="FFFFFF"/>
        </w:rPr>
        <w:t>17. Ising model or Ising Model? Within the text I thin</w:t>
      </w:r>
      <w:r w:rsidR="00150949" w:rsidRPr="004727B6">
        <w:rPr>
          <w:rFonts w:ascii="Tahoma" w:hAnsi="Tahoma" w:cs="Tahoma"/>
          <w:color w:val="000000"/>
          <w:sz w:val="21"/>
          <w:szCs w:val="21"/>
          <w:u w:val="single"/>
          <w:shd w:val="clear" w:color="auto" w:fill="FFFFFF"/>
        </w:rPr>
        <w:t>k</w:t>
      </w:r>
      <w:r w:rsidRPr="004727B6">
        <w:rPr>
          <w:rFonts w:ascii="Tahoma" w:hAnsi="Tahoma" w:cs="Tahoma"/>
          <w:color w:val="000000"/>
          <w:sz w:val="21"/>
          <w:szCs w:val="21"/>
          <w:u w:val="single"/>
          <w:shd w:val="clear" w:color="auto" w:fill="FFFFFF"/>
        </w:rPr>
        <w:t xml:space="preserve"> it should be </w:t>
      </w:r>
      <w:proofErr w:type="gramStart"/>
      <w:r w:rsidRPr="004727B6">
        <w:rPr>
          <w:rFonts w:ascii="Tahoma" w:hAnsi="Tahoma" w:cs="Tahoma"/>
          <w:color w:val="000000"/>
          <w:sz w:val="21"/>
          <w:szCs w:val="21"/>
          <w:u w:val="single"/>
          <w:shd w:val="clear" w:color="auto" w:fill="FFFFFF"/>
        </w:rPr>
        <w:t>Ising</w:t>
      </w:r>
      <w:proofErr w:type="gramEnd"/>
      <w:r w:rsidRPr="004727B6">
        <w:rPr>
          <w:rFonts w:ascii="Tahoma" w:hAnsi="Tahoma" w:cs="Tahoma"/>
          <w:color w:val="000000"/>
          <w:sz w:val="21"/>
          <w:szCs w:val="21"/>
          <w:u w:val="single"/>
          <w:shd w:val="clear" w:color="auto" w:fill="FFFFFF"/>
        </w:rPr>
        <w:t xml:space="preserve"> model. Capitalization is a little</w:t>
      </w:r>
      <w:r w:rsidR="00150949" w:rsidRPr="004727B6">
        <w:rPr>
          <w:rFonts w:ascii="Tahoma" w:hAnsi="Tahoma" w:cs="Tahoma"/>
          <w:color w:val="000000"/>
          <w:sz w:val="21"/>
          <w:szCs w:val="21"/>
          <w:u w:val="single"/>
          <w:shd w:val="clear" w:color="auto" w:fill="FFFFFF"/>
        </w:rPr>
        <w:t xml:space="preserve"> </w:t>
      </w:r>
      <w:r w:rsidRPr="004727B6">
        <w:rPr>
          <w:rFonts w:ascii="Tahoma" w:hAnsi="Tahoma" w:cs="Tahoma"/>
          <w:color w:val="000000"/>
          <w:sz w:val="21"/>
          <w:szCs w:val="21"/>
          <w:u w:val="single"/>
          <w:shd w:val="clear" w:color="auto" w:fill="FFFFFF"/>
        </w:rPr>
        <w:t xml:space="preserve">inconsistent throughout the first couple of paragraphs before changing to just </w:t>
      </w:r>
      <w:r w:rsidRPr="004727B6">
        <w:rPr>
          <w:rFonts w:ascii="Tahoma" w:hAnsi="Tahoma" w:cs="Tahoma" w:hint="eastAsia"/>
          <w:color w:val="000000"/>
          <w:sz w:val="21"/>
          <w:szCs w:val="21"/>
          <w:u w:val="single"/>
          <w:shd w:val="clear" w:color="auto" w:fill="FFFFFF"/>
        </w:rPr>
        <w:t>“</w:t>
      </w:r>
      <w:r w:rsidRPr="004727B6">
        <w:rPr>
          <w:rFonts w:ascii="Tahoma" w:hAnsi="Tahoma" w:cs="Tahoma"/>
          <w:color w:val="000000"/>
          <w:sz w:val="21"/>
          <w:szCs w:val="21"/>
          <w:u w:val="single"/>
          <w:shd w:val="clear" w:color="auto" w:fill="FFFFFF"/>
        </w:rPr>
        <w:t>IM.</w:t>
      </w:r>
      <w:r w:rsidRPr="004727B6">
        <w:rPr>
          <w:rFonts w:ascii="Tahoma" w:hAnsi="Tahoma" w:cs="Tahoma" w:hint="eastAsia"/>
          <w:color w:val="000000"/>
          <w:sz w:val="21"/>
          <w:szCs w:val="21"/>
          <w:u w:val="single"/>
          <w:shd w:val="clear" w:color="auto" w:fill="FFFFFF"/>
        </w:rPr>
        <w:t>”</w:t>
      </w:r>
    </w:p>
    <w:p w14:paraId="1DF06B8E" w14:textId="000DE52D" w:rsidR="000017EE" w:rsidRDefault="00E0522D" w:rsidP="00B214B9">
      <w:pPr>
        <w:rPr>
          <w:rFonts w:ascii="Tahoma" w:hAnsi="Tahoma" w:cs="Tahoma"/>
          <w:color w:val="000000"/>
          <w:sz w:val="21"/>
          <w:szCs w:val="21"/>
          <w:shd w:val="clear" w:color="auto" w:fill="FFFFFF"/>
        </w:rPr>
      </w:pPr>
      <w:r>
        <w:rPr>
          <w:rFonts w:ascii="Tahoma" w:hAnsi="Tahoma" w:cs="Tahoma"/>
          <w:color w:val="000000"/>
          <w:sz w:val="21"/>
          <w:szCs w:val="21"/>
          <w:shd w:val="clear" w:color="auto" w:fill="FFFFFF"/>
        </w:rPr>
        <w:t>EW: “Ising model” is more commonly used. We have changed all cases to Ising model or IM.</w:t>
      </w:r>
    </w:p>
    <w:p w14:paraId="4C04DE43" w14:textId="77777777" w:rsidR="00E0522D" w:rsidRDefault="00E0522D" w:rsidP="00B214B9">
      <w:pPr>
        <w:rPr>
          <w:rFonts w:ascii="Tahoma" w:hAnsi="Tahoma" w:cs="Tahoma"/>
          <w:color w:val="000000"/>
          <w:sz w:val="21"/>
          <w:szCs w:val="21"/>
          <w:shd w:val="clear" w:color="auto" w:fill="FFFFFF"/>
        </w:rPr>
      </w:pPr>
    </w:p>
    <w:p w14:paraId="643EE5B8" w14:textId="3FC905CD" w:rsidR="00B214B9" w:rsidRPr="004727B6" w:rsidRDefault="00B214B9" w:rsidP="00B214B9">
      <w:pPr>
        <w:rPr>
          <w:rFonts w:ascii="Tahoma" w:hAnsi="Tahoma" w:cs="Tahoma"/>
          <w:color w:val="000000"/>
          <w:sz w:val="21"/>
          <w:szCs w:val="21"/>
          <w:u w:val="single"/>
          <w:shd w:val="clear" w:color="auto" w:fill="FFFFFF"/>
        </w:rPr>
      </w:pPr>
      <w:r w:rsidRPr="004727B6">
        <w:rPr>
          <w:rFonts w:ascii="Tahoma" w:hAnsi="Tahoma" w:cs="Tahoma"/>
          <w:color w:val="000000"/>
          <w:sz w:val="21"/>
          <w:szCs w:val="21"/>
          <w:u w:val="single"/>
          <w:shd w:val="clear" w:color="auto" w:fill="FFFFFF"/>
        </w:rPr>
        <w:t xml:space="preserve">18. </w:t>
      </w:r>
      <w:r w:rsidRPr="004727B6">
        <w:rPr>
          <w:rFonts w:ascii="Tahoma" w:hAnsi="Tahoma" w:cs="Tahoma" w:hint="eastAsia"/>
          <w:color w:val="000000"/>
          <w:sz w:val="21"/>
          <w:szCs w:val="21"/>
          <w:u w:val="single"/>
          <w:shd w:val="clear" w:color="auto" w:fill="FFFFFF"/>
        </w:rPr>
        <w:t>“</w:t>
      </w:r>
      <w:r w:rsidRPr="004727B6">
        <w:rPr>
          <w:rFonts w:ascii="Tahoma" w:hAnsi="Tahoma" w:cs="Tahoma"/>
          <w:color w:val="000000"/>
          <w:sz w:val="21"/>
          <w:szCs w:val="21"/>
          <w:u w:val="single"/>
          <w:shd w:val="clear" w:color="auto" w:fill="FFFFFF"/>
        </w:rPr>
        <w:t xml:space="preserve">Onsager identified that there exists a critical temperature </w:t>
      </w:r>
      <w:r w:rsidRPr="004727B6">
        <w:rPr>
          <w:rFonts w:ascii="Tahoma" w:hAnsi="Tahoma" w:cs="Tahoma"/>
          <w:i/>
          <w:iCs/>
          <w:color w:val="000000"/>
          <w:sz w:val="21"/>
          <w:szCs w:val="21"/>
          <w:u w:val="single"/>
          <w:shd w:val="clear" w:color="auto" w:fill="FFFFFF"/>
        </w:rPr>
        <w:t>Tc = 2.27 J/k</w:t>
      </w:r>
      <w:r w:rsidRPr="004727B6">
        <w:rPr>
          <w:rFonts w:ascii="Tahoma" w:hAnsi="Tahoma" w:cs="Tahoma"/>
          <w:i/>
          <w:iCs/>
          <w:color w:val="000000"/>
          <w:sz w:val="21"/>
          <w:szCs w:val="21"/>
          <w:u w:val="single"/>
          <w:shd w:val="clear" w:color="auto" w:fill="FFFFFF"/>
          <w:vertAlign w:val="subscript"/>
        </w:rPr>
        <w:t>B</w:t>
      </w:r>
      <w:r w:rsidRPr="004727B6">
        <w:rPr>
          <w:rFonts w:ascii="Tahoma" w:hAnsi="Tahoma" w:cs="Tahoma"/>
          <w:color w:val="000000"/>
          <w:sz w:val="21"/>
          <w:szCs w:val="21"/>
          <w:u w:val="single"/>
          <w:shd w:val="clear" w:color="auto" w:fill="FFFFFF"/>
        </w:rPr>
        <w:t xml:space="preserve"> when the phase transition</w:t>
      </w:r>
      <w:r w:rsidR="00150949" w:rsidRPr="004727B6">
        <w:rPr>
          <w:rFonts w:ascii="Tahoma" w:hAnsi="Tahoma" w:cs="Tahoma"/>
          <w:color w:val="000000"/>
          <w:sz w:val="21"/>
          <w:szCs w:val="21"/>
          <w:u w:val="single"/>
          <w:shd w:val="clear" w:color="auto" w:fill="FFFFFF"/>
        </w:rPr>
        <w:t xml:space="preserve"> </w:t>
      </w:r>
      <w:r w:rsidRPr="004727B6">
        <w:rPr>
          <w:rFonts w:ascii="Tahoma" w:hAnsi="Tahoma" w:cs="Tahoma"/>
          <w:color w:val="000000"/>
          <w:sz w:val="21"/>
          <w:szCs w:val="21"/>
          <w:u w:val="single"/>
          <w:shd w:val="clear" w:color="auto" w:fill="FFFFFF"/>
        </w:rPr>
        <w:t>happens in a 2-D IM. Later studies of IM in higher dimensions have been closely associated with various</w:t>
      </w:r>
      <w:r w:rsidR="00150949" w:rsidRPr="004727B6">
        <w:rPr>
          <w:rFonts w:ascii="Tahoma" w:hAnsi="Tahoma" w:cs="Tahoma"/>
          <w:color w:val="000000"/>
          <w:sz w:val="21"/>
          <w:szCs w:val="21"/>
          <w:u w:val="single"/>
          <w:shd w:val="clear" w:color="auto" w:fill="FFFFFF"/>
        </w:rPr>
        <w:t xml:space="preserve"> </w:t>
      </w:r>
      <w:r w:rsidRPr="004727B6">
        <w:rPr>
          <w:rFonts w:ascii="Tahoma" w:hAnsi="Tahoma" w:cs="Tahoma"/>
          <w:color w:val="000000"/>
          <w:sz w:val="21"/>
          <w:szCs w:val="21"/>
          <w:u w:val="single"/>
          <w:shd w:val="clear" w:color="auto" w:fill="FFFFFF"/>
        </w:rPr>
        <w:t>developments in advanced 20th-century physics and mathematical theories, including the transfer</w:t>
      </w:r>
      <w:r w:rsidR="00150949" w:rsidRPr="004727B6">
        <w:rPr>
          <w:rFonts w:ascii="Tahoma" w:hAnsi="Tahoma" w:cs="Tahoma"/>
          <w:color w:val="000000"/>
          <w:sz w:val="21"/>
          <w:szCs w:val="21"/>
          <w:u w:val="single"/>
          <w:shd w:val="clear" w:color="auto" w:fill="FFFFFF"/>
        </w:rPr>
        <w:t xml:space="preserve"> </w:t>
      </w:r>
      <w:r w:rsidRPr="004727B6">
        <w:rPr>
          <w:rFonts w:ascii="Tahoma" w:hAnsi="Tahoma" w:cs="Tahoma"/>
          <w:color w:val="000000"/>
          <w:sz w:val="21"/>
          <w:szCs w:val="21"/>
          <w:u w:val="single"/>
          <w:shd w:val="clear" w:color="auto" w:fill="FFFFFF"/>
        </w:rPr>
        <w:t>matrix</w:t>
      </w:r>
      <w:r w:rsidR="00150949" w:rsidRPr="004727B6">
        <w:rPr>
          <w:rFonts w:ascii="Tahoma" w:hAnsi="Tahoma" w:cs="Tahoma"/>
          <w:color w:val="000000"/>
          <w:sz w:val="21"/>
          <w:szCs w:val="21"/>
          <w:u w:val="single"/>
          <w:shd w:val="clear" w:color="auto" w:fill="FFFFFF"/>
        </w:rPr>
        <w:t xml:space="preserve"> </w:t>
      </w:r>
      <w:r w:rsidRPr="004727B6">
        <w:rPr>
          <w:rFonts w:ascii="Tahoma" w:hAnsi="Tahoma" w:cs="Tahoma"/>
          <w:color w:val="000000"/>
          <w:sz w:val="21"/>
          <w:szCs w:val="21"/>
          <w:u w:val="single"/>
          <w:shd w:val="clear" w:color="auto" w:fill="FFFFFF"/>
        </w:rPr>
        <w:t>method, quantum field theory, mean- field theory, etc.</w:t>
      </w:r>
      <w:r w:rsidRPr="004727B6">
        <w:rPr>
          <w:rFonts w:ascii="Tahoma" w:hAnsi="Tahoma" w:cs="Tahoma" w:hint="eastAsia"/>
          <w:color w:val="000000"/>
          <w:sz w:val="21"/>
          <w:szCs w:val="21"/>
          <w:u w:val="single"/>
          <w:shd w:val="clear" w:color="auto" w:fill="FFFFFF"/>
        </w:rPr>
        <w:t>”</w:t>
      </w:r>
      <w:r w:rsidRPr="004727B6">
        <w:rPr>
          <w:rFonts w:ascii="Tahoma" w:hAnsi="Tahoma" w:cs="Tahoma"/>
          <w:color w:val="000000"/>
          <w:sz w:val="21"/>
          <w:szCs w:val="21"/>
          <w:u w:val="single"/>
          <w:shd w:val="clear" w:color="auto" w:fill="FFFFFF"/>
        </w:rPr>
        <w:t xml:space="preserve"> I assume that the </w:t>
      </w:r>
      <w:r w:rsidRPr="004727B6">
        <w:rPr>
          <w:rFonts w:ascii="Tahoma" w:hAnsi="Tahoma" w:cs="Tahoma"/>
          <w:i/>
          <w:iCs/>
          <w:color w:val="000000"/>
          <w:sz w:val="21"/>
          <w:szCs w:val="21"/>
          <w:u w:val="single"/>
          <w:shd w:val="clear" w:color="auto" w:fill="FFFFFF"/>
        </w:rPr>
        <w:t>2.27 J/K</w:t>
      </w:r>
      <w:r w:rsidRPr="004727B6">
        <w:rPr>
          <w:rFonts w:ascii="Tahoma" w:hAnsi="Tahoma" w:cs="Tahoma"/>
          <w:i/>
          <w:iCs/>
          <w:color w:val="000000"/>
          <w:sz w:val="21"/>
          <w:szCs w:val="21"/>
          <w:u w:val="single"/>
          <w:shd w:val="clear" w:color="auto" w:fill="FFFFFF"/>
          <w:vertAlign w:val="subscript"/>
        </w:rPr>
        <w:t>B</w:t>
      </w:r>
      <w:r w:rsidR="00150949" w:rsidRPr="004727B6">
        <w:rPr>
          <w:rFonts w:ascii="Tahoma" w:hAnsi="Tahoma" w:cs="Tahoma"/>
          <w:color w:val="000000"/>
          <w:sz w:val="21"/>
          <w:szCs w:val="21"/>
          <w:u w:val="single"/>
          <w:shd w:val="clear" w:color="auto" w:fill="FFFFFF"/>
        </w:rPr>
        <w:t xml:space="preserve"> </w:t>
      </w:r>
      <w:r w:rsidRPr="004727B6">
        <w:rPr>
          <w:rFonts w:ascii="Tahoma" w:hAnsi="Tahoma" w:cs="Tahoma"/>
          <w:color w:val="000000"/>
          <w:sz w:val="21"/>
          <w:szCs w:val="21"/>
          <w:u w:val="single"/>
          <w:shd w:val="clear" w:color="auto" w:fill="FFFFFF"/>
        </w:rPr>
        <w:t>figure comes from either Figure 6 or Figure 7 of the Onsager paper cited, but I don</w:t>
      </w:r>
      <w:r w:rsidRPr="004727B6">
        <w:rPr>
          <w:rFonts w:ascii="Tahoma" w:hAnsi="Tahoma" w:cs="Tahoma" w:hint="eastAsia"/>
          <w:color w:val="000000"/>
          <w:sz w:val="21"/>
          <w:szCs w:val="21"/>
          <w:u w:val="single"/>
          <w:shd w:val="clear" w:color="auto" w:fill="FFFFFF"/>
        </w:rPr>
        <w:t>’</w:t>
      </w:r>
      <w:r w:rsidRPr="004727B6">
        <w:rPr>
          <w:rFonts w:ascii="Tahoma" w:hAnsi="Tahoma" w:cs="Tahoma"/>
          <w:color w:val="000000"/>
          <w:sz w:val="21"/>
          <w:szCs w:val="21"/>
          <w:u w:val="single"/>
          <w:shd w:val="clear" w:color="auto" w:fill="FFFFFF"/>
        </w:rPr>
        <w:t>t see</w:t>
      </w:r>
      <w:r w:rsidR="00150949" w:rsidRPr="004727B6">
        <w:rPr>
          <w:rFonts w:ascii="Tahoma" w:hAnsi="Tahoma" w:cs="Tahoma"/>
          <w:color w:val="000000"/>
          <w:sz w:val="21"/>
          <w:szCs w:val="21"/>
          <w:u w:val="single"/>
          <w:shd w:val="clear" w:color="auto" w:fill="FFFFFF"/>
        </w:rPr>
        <w:t xml:space="preserve"> </w:t>
      </w:r>
      <w:r w:rsidRPr="004727B6">
        <w:rPr>
          <w:rFonts w:ascii="Tahoma" w:hAnsi="Tahoma" w:cs="Tahoma"/>
          <w:color w:val="000000"/>
          <w:sz w:val="21"/>
          <w:szCs w:val="21"/>
          <w:u w:val="single"/>
          <w:shd w:val="clear" w:color="auto" w:fill="FFFFFF"/>
        </w:rPr>
        <w:t>the number stated anywhere; is this the correct paper reference for this claim? It would</w:t>
      </w:r>
      <w:r w:rsidR="00150949" w:rsidRPr="004727B6">
        <w:rPr>
          <w:rFonts w:ascii="Tahoma" w:hAnsi="Tahoma" w:cs="Tahoma"/>
          <w:color w:val="000000"/>
          <w:sz w:val="21"/>
          <w:szCs w:val="21"/>
          <w:u w:val="single"/>
          <w:shd w:val="clear" w:color="auto" w:fill="FFFFFF"/>
        </w:rPr>
        <w:t xml:space="preserve"> </w:t>
      </w:r>
      <w:r w:rsidRPr="004727B6">
        <w:rPr>
          <w:rFonts w:ascii="Tahoma" w:hAnsi="Tahoma" w:cs="Tahoma"/>
          <w:color w:val="000000"/>
          <w:sz w:val="21"/>
          <w:szCs w:val="21"/>
          <w:u w:val="single"/>
          <w:shd w:val="clear" w:color="auto" w:fill="FFFFFF"/>
        </w:rPr>
        <w:t>also seem proper to cite the applications in transfer matrix method, etc.</w:t>
      </w:r>
    </w:p>
    <w:p w14:paraId="106CA767" w14:textId="7833600F" w:rsidR="00B164E4" w:rsidRDefault="002C3CF5" w:rsidP="00B214B9">
      <w:pPr>
        <w:rPr>
          <w:rFonts w:ascii="Tahoma" w:eastAsiaTheme="minorEastAsia" w:hAnsi="Tahoma" w:cs="Tahoma"/>
          <w:color w:val="000000"/>
          <w:sz w:val="21"/>
          <w:szCs w:val="21"/>
          <w:shd w:val="clear" w:color="auto" w:fill="FFFFFF"/>
        </w:rPr>
      </w:pPr>
      <w:r>
        <w:rPr>
          <w:rFonts w:ascii="Tahoma" w:hAnsi="Tahoma" w:cs="Tahoma"/>
          <w:color w:val="000000"/>
          <w:sz w:val="21"/>
          <w:szCs w:val="21"/>
          <w:shd w:val="clear" w:color="auto" w:fill="FFFFFF"/>
        </w:rPr>
        <w:t xml:space="preserve">EW: Onsager’s paper is the correct one. </w:t>
      </w:r>
      <w:r w:rsidRPr="00755C95">
        <w:rPr>
          <w:rFonts w:ascii="Tahoma" w:hAnsi="Tahoma" w:cs="Tahoma"/>
          <w:i/>
          <w:iCs/>
          <w:color w:val="000000"/>
          <w:sz w:val="21"/>
          <w:szCs w:val="21"/>
          <w:shd w:val="clear" w:color="auto" w:fill="FFFFFF"/>
        </w:rPr>
        <w:t>2.27 J/</w:t>
      </w:r>
      <w:r>
        <w:rPr>
          <w:rFonts w:ascii="Tahoma" w:hAnsi="Tahoma" w:cs="Tahoma"/>
          <w:i/>
          <w:iCs/>
          <w:color w:val="000000"/>
          <w:sz w:val="21"/>
          <w:szCs w:val="21"/>
          <w:shd w:val="clear" w:color="auto" w:fill="FFFFFF"/>
        </w:rPr>
        <w:t>k</w:t>
      </w:r>
      <w:r w:rsidRPr="00755C95">
        <w:rPr>
          <w:rFonts w:ascii="Tahoma" w:hAnsi="Tahoma" w:cs="Tahoma"/>
          <w:i/>
          <w:iCs/>
          <w:color w:val="000000"/>
          <w:sz w:val="21"/>
          <w:szCs w:val="21"/>
          <w:shd w:val="clear" w:color="auto" w:fill="FFFFFF"/>
          <w:vertAlign w:val="subscript"/>
        </w:rPr>
        <w:t>B</w:t>
      </w:r>
      <w:r>
        <w:rPr>
          <w:rFonts w:ascii="Tahoma" w:hAnsi="Tahoma" w:cs="Tahoma"/>
          <w:i/>
          <w:iCs/>
          <w:color w:val="000000"/>
          <w:sz w:val="21"/>
          <w:szCs w:val="21"/>
          <w:shd w:val="clear" w:color="auto" w:fill="FFFFFF"/>
          <w:vertAlign w:val="subscript"/>
        </w:rPr>
        <w:t xml:space="preserve"> </w:t>
      </w:r>
      <w:r>
        <w:rPr>
          <w:rFonts w:ascii="Tahoma" w:hAnsi="Tahoma" w:cs="Tahoma"/>
          <w:color w:val="000000"/>
          <w:sz w:val="21"/>
          <w:szCs w:val="21"/>
          <w:shd w:val="clear" w:color="auto" w:fill="FFFFFF"/>
        </w:rPr>
        <w:t xml:space="preserve"> comes from the first equation in the abstract</w:t>
      </w:r>
      <w:r w:rsidR="00623BD3">
        <w:rPr>
          <w:rFonts w:ascii="Tahoma" w:hAnsi="Tahoma" w:cs="Tahoma"/>
          <w:color w:val="000000"/>
          <w:sz w:val="21"/>
          <w:szCs w:val="21"/>
          <w:shd w:val="clear" w:color="auto" w:fill="FFFFFF"/>
        </w:rPr>
        <w:t xml:space="preserve"> of Onsager’s paper</w:t>
      </w:r>
      <w:r>
        <w:rPr>
          <w:rFonts w:ascii="Tahoma" w:hAnsi="Tahoma" w:cs="Tahoma"/>
          <w:color w:val="000000"/>
          <w:sz w:val="21"/>
          <w:szCs w:val="21"/>
          <w:shd w:val="clear" w:color="auto" w:fill="FFFFFF"/>
        </w:rPr>
        <w:t xml:space="preserve">: </w:t>
      </w:r>
      <m:oMath>
        <m:func>
          <m:funcPr>
            <m:ctrlPr>
              <w:rPr>
                <w:rFonts w:ascii="Cambria Math" w:hAnsi="Cambria Math" w:cs="Tahoma"/>
                <w:color w:val="000000"/>
                <w:sz w:val="21"/>
                <w:szCs w:val="21"/>
                <w:shd w:val="clear" w:color="auto" w:fill="FFFFFF"/>
              </w:rPr>
            </m:ctrlPr>
          </m:funcPr>
          <m:fName>
            <m:r>
              <m:rPr>
                <m:sty m:val="p"/>
              </m:rPr>
              <w:rPr>
                <w:rFonts w:ascii="Cambria Math" w:hAnsi="Cambria Math" w:cs="Tahoma"/>
                <w:color w:val="000000"/>
                <w:sz w:val="21"/>
                <w:szCs w:val="21"/>
                <w:shd w:val="clear" w:color="auto" w:fill="FFFFFF"/>
              </w:rPr>
              <m:t>sinh</m:t>
            </m:r>
          </m:fName>
          <m:e>
            <m:d>
              <m:dPr>
                <m:ctrlPr>
                  <w:rPr>
                    <w:rFonts w:ascii="Cambria Math" w:hAnsi="Cambria Math" w:cs="Tahoma"/>
                    <w:i/>
                    <w:color w:val="000000"/>
                    <w:sz w:val="21"/>
                    <w:szCs w:val="21"/>
                    <w:shd w:val="clear" w:color="auto" w:fill="FFFFFF"/>
                  </w:rPr>
                </m:ctrlPr>
              </m:dPr>
              <m:e>
                <m:f>
                  <m:fPr>
                    <m:ctrlPr>
                      <w:rPr>
                        <w:rFonts w:ascii="Cambria Math" w:hAnsi="Cambria Math" w:cs="Tahoma"/>
                        <w:i/>
                        <w:color w:val="000000"/>
                        <w:sz w:val="21"/>
                        <w:szCs w:val="21"/>
                        <w:shd w:val="clear" w:color="auto" w:fill="FFFFFF"/>
                      </w:rPr>
                    </m:ctrlPr>
                  </m:fPr>
                  <m:num>
                    <m:r>
                      <w:rPr>
                        <w:rFonts w:ascii="Cambria Math" w:hAnsi="Cambria Math" w:cs="Tahoma"/>
                        <w:color w:val="000000"/>
                        <w:sz w:val="21"/>
                        <w:szCs w:val="21"/>
                        <w:shd w:val="clear" w:color="auto" w:fill="FFFFFF"/>
                      </w:rPr>
                      <m:t>2J</m:t>
                    </m:r>
                  </m:num>
                  <m:den>
                    <m:sSub>
                      <m:sSubPr>
                        <m:ctrlPr>
                          <w:rPr>
                            <w:rFonts w:ascii="Cambria Math" w:hAnsi="Cambria Math" w:cs="Tahoma"/>
                            <w:i/>
                            <w:color w:val="000000"/>
                            <w:sz w:val="21"/>
                            <w:szCs w:val="21"/>
                            <w:shd w:val="clear" w:color="auto" w:fill="FFFFFF"/>
                          </w:rPr>
                        </m:ctrlPr>
                      </m:sSubPr>
                      <m:e>
                        <m:r>
                          <w:rPr>
                            <w:rFonts w:ascii="Cambria Math" w:hAnsi="Cambria Math" w:cs="Tahoma"/>
                            <w:color w:val="000000"/>
                            <w:sz w:val="21"/>
                            <w:szCs w:val="21"/>
                            <w:shd w:val="clear" w:color="auto" w:fill="FFFFFF"/>
                          </w:rPr>
                          <m:t>k</m:t>
                        </m:r>
                      </m:e>
                      <m:sub>
                        <m:r>
                          <w:rPr>
                            <w:rFonts w:ascii="Cambria Math" w:hAnsi="Cambria Math" w:cs="Tahoma"/>
                            <w:color w:val="000000"/>
                            <w:sz w:val="21"/>
                            <w:szCs w:val="21"/>
                            <w:shd w:val="clear" w:color="auto" w:fill="FFFFFF"/>
                          </w:rPr>
                          <m:t>B</m:t>
                        </m:r>
                      </m:sub>
                    </m:sSub>
                    <m:sSub>
                      <m:sSubPr>
                        <m:ctrlPr>
                          <w:rPr>
                            <w:rFonts w:ascii="Cambria Math" w:hAnsi="Cambria Math" w:cs="Tahoma"/>
                            <w:i/>
                            <w:iCs/>
                            <w:color w:val="000000"/>
                            <w:sz w:val="21"/>
                            <w:szCs w:val="21"/>
                            <w:shd w:val="clear" w:color="auto" w:fill="FFFFFF"/>
                          </w:rPr>
                        </m:ctrlPr>
                      </m:sSubPr>
                      <m:e>
                        <m:r>
                          <w:rPr>
                            <w:rFonts w:ascii="Cambria Math" w:hAnsi="Cambria Math" w:cs="Tahoma"/>
                            <w:color w:val="000000"/>
                            <w:sz w:val="21"/>
                            <w:szCs w:val="21"/>
                            <w:shd w:val="clear" w:color="auto" w:fill="FFFFFF"/>
                          </w:rPr>
                          <m:t>T</m:t>
                        </m:r>
                      </m:e>
                      <m:sub>
                        <m:r>
                          <w:rPr>
                            <w:rFonts w:ascii="Cambria Math" w:hAnsi="Cambria Math" w:cs="Tahoma"/>
                            <w:color w:val="000000"/>
                            <w:sz w:val="21"/>
                            <w:szCs w:val="21"/>
                            <w:shd w:val="clear" w:color="auto" w:fill="FFFFFF"/>
                          </w:rPr>
                          <m:t>c</m:t>
                        </m:r>
                      </m:sub>
                    </m:sSub>
                  </m:den>
                </m:f>
                <m:ctrlPr>
                  <w:rPr>
                    <w:rFonts w:ascii="Cambria Math" w:hAnsi="Cambria Math" w:cs="Tahoma"/>
                    <w:i/>
                    <w:iCs/>
                    <w:color w:val="000000"/>
                    <w:sz w:val="21"/>
                    <w:szCs w:val="21"/>
                    <w:shd w:val="clear" w:color="auto" w:fill="FFFFFF"/>
                  </w:rPr>
                </m:ctrlPr>
              </m:e>
            </m:d>
          </m:e>
        </m:func>
        <m:func>
          <m:funcPr>
            <m:ctrlPr>
              <w:rPr>
                <w:rFonts w:ascii="Cambria Math" w:hAnsi="Cambria Math" w:cs="Tahoma"/>
                <w:color w:val="000000"/>
                <w:sz w:val="21"/>
                <w:szCs w:val="21"/>
                <w:shd w:val="clear" w:color="auto" w:fill="FFFFFF"/>
              </w:rPr>
            </m:ctrlPr>
          </m:funcPr>
          <m:fName>
            <m:r>
              <m:rPr>
                <m:sty m:val="p"/>
              </m:rPr>
              <w:rPr>
                <w:rFonts w:ascii="Cambria Math" w:hAnsi="Cambria Math" w:cs="Tahoma"/>
                <w:color w:val="000000"/>
                <w:sz w:val="21"/>
                <w:szCs w:val="21"/>
                <w:shd w:val="clear" w:color="auto" w:fill="FFFFFF"/>
              </w:rPr>
              <m:t>sinh</m:t>
            </m:r>
          </m:fName>
          <m:e>
            <m:d>
              <m:dPr>
                <m:ctrlPr>
                  <w:rPr>
                    <w:rFonts w:ascii="Cambria Math" w:hAnsi="Cambria Math" w:cs="Tahoma"/>
                    <w:i/>
                    <w:color w:val="000000"/>
                    <w:sz w:val="21"/>
                    <w:szCs w:val="21"/>
                    <w:shd w:val="clear" w:color="auto" w:fill="FFFFFF"/>
                  </w:rPr>
                </m:ctrlPr>
              </m:dPr>
              <m:e>
                <m:f>
                  <m:fPr>
                    <m:ctrlPr>
                      <w:rPr>
                        <w:rFonts w:ascii="Cambria Math" w:hAnsi="Cambria Math" w:cs="Tahoma"/>
                        <w:i/>
                        <w:color w:val="000000"/>
                        <w:sz w:val="21"/>
                        <w:szCs w:val="21"/>
                        <w:shd w:val="clear" w:color="auto" w:fill="FFFFFF"/>
                      </w:rPr>
                    </m:ctrlPr>
                  </m:fPr>
                  <m:num>
                    <m:r>
                      <w:rPr>
                        <w:rFonts w:ascii="Cambria Math" w:hAnsi="Cambria Math" w:cs="Tahoma"/>
                        <w:color w:val="000000"/>
                        <w:sz w:val="21"/>
                        <w:szCs w:val="21"/>
                        <w:shd w:val="clear" w:color="auto" w:fill="FFFFFF"/>
                      </w:rPr>
                      <m:t>2</m:t>
                    </m:r>
                    <m:sSup>
                      <m:sSupPr>
                        <m:ctrlPr>
                          <w:rPr>
                            <w:rFonts w:ascii="Cambria Math" w:hAnsi="Cambria Math" w:cs="Tahoma"/>
                            <w:i/>
                            <w:color w:val="000000"/>
                            <w:sz w:val="21"/>
                            <w:szCs w:val="21"/>
                            <w:shd w:val="clear" w:color="auto" w:fill="FFFFFF"/>
                          </w:rPr>
                        </m:ctrlPr>
                      </m:sSupPr>
                      <m:e>
                        <m:r>
                          <w:rPr>
                            <w:rFonts w:ascii="Cambria Math" w:hAnsi="Cambria Math" w:cs="Tahoma"/>
                            <w:color w:val="000000"/>
                            <w:sz w:val="21"/>
                            <w:szCs w:val="21"/>
                            <w:shd w:val="clear" w:color="auto" w:fill="FFFFFF"/>
                          </w:rPr>
                          <m:t>J</m:t>
                        </m:r>
                      </m:e>
                      <m:sup>
                        <m:r>
                          <w:rPr>
                            <w:rFonts w:ascii="Cambria Math" w:hAnsi="Cambria Math" w:cs="Tahoma"/>
                            <w:color w:val="000000"/>
                            <w:sz w:val="21"/>
                            <w:szCs w:val="21"/>
                            <w:shd w:val="clear" w:color="auto" w:fill="FFFFFF"/>
                          </w:rPr>
                          <m:t>'</m:t>
                        </m:r>
                      </m:sup>
                    </m:sSup>
                  </m:num>
                  <m:den>
                    <m:sSub>
                      <m:sSubPr>
                        <m:ctrlPr>
                          <w:rPr>
                            <w:rFonts w:ascii="Cambria Math" w:hAnsi="Cambria Math" w:cs="Tahoma"/>
                            <w:i/>
                            <w:color w:val="000000"/>
                            <w:sz w:val="21"/>
                            <w:szCs w:val="21"/>
                            <w:shd w:val="clear" w:color="auto" w:fill="FFFFFF"/>
                          </w:rPr>
                        </m:ctrlPr>
                      </m:sSubPr>
                      <m:e>
                        <m:r>
                          <w:rPr>
                            <w:rFonts w:ascii="Cambria Math" w:hAnsi="Cambria Math" w:cs="Tahoma"/>
                            <w:color w:val="000000"/>
                            <w:sz w:val="21"/>
                            <w:szCs w:val="21"/>
                            <w:shd w:val="clear" w:color="auto" w:fill="FFFFFF"/>
                          </w:rPr>
                          <m:t>k</m:t>
                        </m:r>
                      </m:e>
                      <m:sub>
                        <m:r>
                          <w:rPr>
                            <w:rFonts w:ascii="Cambria Math" w:hAnsi="Cambria Math" w:cs="Tahoma"/>
                            <w:color w:val="000000"/>
                            <w:sz w:val="21"/>
                            <w:szCs w:val="21"/>
                            <w:shd w:val="clear" w:color="auto" w:fill="FFFFFF"/>
                          </w:rPr>
                          <m:t>B</m:t>
                        </m:r>
                      </m:sub>
                    </m:sSub>
                    <m:sSub>
                      <m:sSubPr>
                        <m:ctrlPr>
                          <w:rPr>
                            <w:rFonts w:ascii="Cambria Math" w:hAnsi="Cambria Math" w:cs="Tahoma"/>
                            <w:i/>
                            <w:iCs/>
                            <w:color w:val="000000"/>
                            <w:sz w:val="21"/>
                            <w:szCs w:val="21"/>
                            <w:shd w:val="clear" w:color="auto" w:fill="FFFFFF"/>
                          </w:rPr>
                        </m:ctrlPr>
                      </m:sSubPr>
                      <m:e>
                        <m:r>
                          <w:rPr>
                            <w:rFonts w:ascii="Cambria Math" w:hAnsi="Cambria Math" w:cs="Tahoma"/>
                            <w:color w:val="000000"/>
                            <w:sz w:val="21"/>
                            <w:szCs w:val="21"/>
                            <w:shd w:val="clear" w:color="auto" w:fill="FFFFFF"/>
                          </w:rPr>
                          <m:t>T</m:t>
                        </m:r>
                      </m:e>
                      <m:sub>
                        <m:r>
                          <w:rPr>
                            <w:rFonts w:ascii="Cambria Math" w:hAnsi="Cambria Math" w:cs="Tahoma"/>
                            <w:color w:val="000000"/>
                            <w:sz w:val="21"/>
                            <w:szCs w:val="21"/>
                            <w:shd w:val="clear" w:color="auto" w:fill="FFFFFF"/>
                          </w:rPr>
                          <m:t>c</m:t>
                        </m:r>
                      </m:sub>
                    </m:sSub>
                  </m:den>
                </m:f>
                <m:ctrlPr>
                  <w:rPr>
                    <w:rFonts w:ascii="Cambria Math" w:hAnsi="Cambria Math" w:cs="Tahoma"/>
                    <w:i/>
                    <w:iCs/>
                    <w:color w:val="000000"/>
                    <w:sz w:val="21"/>
                    <w:szCs w:val="21"/>
                    <w:shd w:val="clear" w:color="auto" w:fill="FFFFFF"/>
                  </w:rPr>
                </m:ctrlPr>
              </m:e>
            </m:d>
          </m:e>
        </m:func>
        <m:r>
          <w:rPr>
            <w:rFonts w:ascii="Cambria Math" w:hAnsi="Cambria Math" w:cs="Tahoma"/>
            <w:color w:val="000000"/>
            <w:sz w:val="21"/>
            <w:szCs w:val="21"/>
            <w:shd w:val="clear" w:color="auto" w:fill="FFFFFF"/>
          </w:rPr>
          <m:t>=1</m:t>
        </m:r>
      </m:oMath>
      <w:r>
        <w:rPr>
          <w:rFonts w:ascii="Tahoma" w:eastAsiaTheme="minorEastAsia" w:hAnsi="Tahoma" w:cs="Tahoma"/>
          <w:iCs/>
          <w:color w:val="000000"/>
          <w:sz w:val="21"/>
          <w:szCs w:val="21"/>
          <w:shd w:val="clear" w:color="auto" w:fill="FFFFFF"/>
        </w:rPr>
        <w:t xml:space="preserve">, where J and J’ are interaction parameters for </w:t>
      </w:r>
      <w:r w:rsidR="008478A9">
        <w:rPr>
          <w:rFonts w:ascii="Tahoma" w:eastAsiaTheme="minorEastAsia" w:hAnsi="Tahoma" w:cs="Tahoma"/>
          <w:iCs/>
          <w:color w:val="000000"/>
          <w:sz w:val="21"/>
          <w:szCs w:val="21"/>
          <w:shd w:val="clear" w:color="auto" w:fill="FFFFFF"/>
        </w:rPr>
        <w:t>two</w:t>
      </w:r>
      <w:r>
        <w:rPr>
          <w:rFonts w:ascii="Tahoma" w:eastAsiaTheme="minorEastAsia" w:hAnsi="Tahoma" w:cs="Tahoma"/>
          <w:iCs/>
          <w:color w:val="000000"/>
          <w:sz w:val="21"/>
          <w:szCs w:val="21"/>
          <w:shd w:val="clear" w:color="auto" w:fill="FFFFFF"/>
        </w:rPr>
        <w:t xml:space="preserve"> different directions. For a uniform 2-D IM, setting J=J’ we have </w:t>
      </w:r>
      <m:oMath>
        <m:func>
          <m:funcPr>
            <m:ctrlPr>
              <w:rPr>
                <w:rFonts w:ascii="Cambria Math" w:hAnsi="Cambria Math" w:cs="Tahoma"/>
                <w:color w:val="000000"/>
                <w:sz w:val="21"/>
                <w:szCs w:val="21"/>
                <w:shd w:val="clear" w:color="auto" w:fill="FFFFFF"/>
              </w:rPr>
            </m:ctrlPr>
          </m:funcPr>
          <m:fName>
            <m:sSup>
              <m:sSupPr>
                <m:ctrlPr>
                  <w:rPr>
                    <w:rFonts w:ascii="Cambria Math" w:hAnsi="Cambria Math" w:cs="Tahoma"/>
                    <w:color w:val="000000"/>
                    <w:sz w:val="21"/>
                    <w:szCs w:val="21"/>
                    <w:shd w:val="clear" w:color="auto" w:fill="FFFFFF"/>
                  </w:rPr>
                </m:ctrlPr>
              </m:sSupPr>
              <m:e>
                <m:r>
                  <w:rPr>
                    <w:rFonts w:ascii="Cambria Math" w:hAnsi="Cambria Math" w:cs="Tahoma"/>
                    <w:color w:val="000000"/>
                    <w:sz w:val="21"/>
                    <w:szCs w:val="21"/>
                    <w:shd w:val="clear" w:color="auto" w:fill="FFFFFF"/>
                  </w:rPr>
                  <m:t>sinh</m:t>
                </m:r>
              </m:e>
              <m:sup>
                <m:r>
                  <w:rPr>
                    <w:rFonts w:ascii="Cambria Math" w:hAnsi="Cambria Math" w:cs="Tahoma"/>
                    <w:color w:val="000000"/>
                    <w:sz w:val="21"/>
                    <w:szCs w:val="21"/>
                    <w:shd w:val="clear" w:color="auto" w:fill="FFFFFF"/>
                  </w:rPr>
                  <m:t>2</m:t>
                </m:r>
              </m:sup>
            </m:sSup>
          </m:fName>
          <m:e>
            <m:d>
              <m:dPr>
                <m:ctrlPr>
                  <w:rPr>
                    <w:rFonts w:ascii="Cambria Math" w:hAnsi="Cambria Math" w:cs="Tahoma"/>
                    <w:i/>
                    <w:color w:val="000000"/>
                    <w:sz w:val="21"/>
                    <w:szCs w:val="21"/>
                    <w:shd w:val="clear" w:color="auto" w:fill="FFFFFF"/>
                  </w:rPr>
                </m:ctrlPr>
              </m:dPr>
              <m:e>
                <m:f>
                  <m:fPr>
                    <m:ctrlPr>
                      <w:rPr>
                        <w:rFonts w:ascii="Cambria Math" w:hAnsi="Cambria Math" w:cs="Tahoma"/>
                        <w:i/>
                        <w:color w:val="000000"/>
                        <w:sz w:val="21"/>
                        <w:szCs w:val="21"/>
                        <w:shd w:val="clear" w:color="auto" w:fill="FFFFFF"/>
                      </w:rPr>
                    </m:ctrlPr>
                  </m:fPr>
                  <m:num>
                    <m:r>
                      <w:rPr>
                        <w:rFonts w:ascii="Cambria Math" w:hAnsi="Cambria Math" w:cs="Tahoma"/>
                        <w:color w:val="000000"/>
                        <w:sz w:val="21"/>
                        <w:szCs w:val="21"/>
                        <w:shd w:val="clear" w:color="auto" w:fill="FFFFFF"/>
                      </w:rPr>
                      <m:t>2J</m:t>
                    </m:r>
                  </m:num>
                  <m:den>
                    <m:sSub>
                      <m:sSubPr>
                        <m:ctrlPr>
                          <w:rPr>
                            <w:rFonts w:ascii="Cambria Math" w:hAnsi="Cambria Math" w:cs="Tahoma"/>
                            <w:i/>
                            <w:color w:val="000000"/>
                            <w:sz w:val="21"/>
                            <w:szCs w:val="21"/>
                            <w:shd w:val="clear" w:color="auto" w:fill="FFFFFF"/>
                          </w:rPr>
                        </m:ctrlPr>
                      </m:sSubPr>
                      <m:e>
                        <m:r>
                          <w:rPr>
                            <w:rFonts w:ascii="Cambria Math" w:hAnsi="Cambria Math" w:cs="Tahoma"/>
                            <w:color w:val="000000"/>
                            <w:sz w:val="21"/>
                            <w:szCs w:val="21"/>
                            <w:shd w:val="clear" w:color="auto" w:fill="FFFFFF"/>
                          </w:rPr>
                          <m:t>k</m:t>
                        </m:r>
                      </m:e>
                      <m:sub>
                        <m:r>
                          <w:rPr>
                            <w:rFonts w:ascii="Cambria Math" w:hAnsi="Cambria Math" w:cs="Tahoma"/>
                            <w:color w:val="000000"/>
                            <w:sz w:val="21"/>
                            <w:szCs w:val="21"/>
                            <w:shd w:val="clear" w:color="auto" w:fill="FFFFFF"/>
                          </w:rPr>
                          <m:t>B</m:t>
                        </m:r>
                      </m:sub>
                    </m:sSub>
                    <m:sSub>
                      <m:sSubPr>
                        <m:ctrlPr>
                          <w:rPr>
                            <w:rFonts w:ascii="Cambria Math" w:hAnsi="Cambria Math" w:cs="Tahoma"/>
                            <w:i/>
                            <w:iCs/>
                            <w:color w:val="000000"/>
                            <w:sz w:val="21"/>
                            <w:szCs w:val="21"/>
                            <w:shd w:val="clear" w:color="auto" w:fill="FFFFFF"/>
                          </w:rPr>
                        </m:ctrlPr>
                      </m:sSubPr>
                      <m:e>
                        <m:r>
                          <w:rPr>
                            <w:rFonts w:ascii="Cambria Math" w:hAnsi="Cambria Math" w:cs="Tahoma"/>
                            <w:color w:val="000000"/>
                            <w:sz w:val="21"/>
                            <w:szCs w:val="21"/>
                            <w:shd w:val="clear" w:color="auto" w:fill="FFFFFF"/>
                          </w:rPr>
                          <m:t>T</m:t>
                        </m:r>
                      </m:e>
                      <m:sub>
                        <m:r>
                          <w:rPr>
                            <w:rFonts w:ascii="Cambria Math" w:hAnsi="Cambria Math" w:cs="Tahoma"/>
                            <w:color w:val="000000"/>
                            <w:sz w:val="21"/>
                            <w:szCs w:val="21"/>
                            <w:shd w:val="clear" w:color="auto" w:fill="FFFFFF"/>
                          </w:rPr>
                          <m:t>c</m:t>
                        </m:r>
                      </m:sub>
                    </m:sSub>
                  </m:den>
                </m:f>
                <m:ctrlPr>
                  <w:rPr>
                    <w:rFonts w:ascii="Cambria Math" w:hAnsi="Cambria Math" w:cs="Tahoma"/>
                    <w:i/>
                    <w:iCs/>
                    <w:color w:val="000000"/>
                    <w:sz w:val="21"/>
                    <w:szCs w:val="21"/>
                    <w:shd w:val="clear" w:color="auto" w:fill="FFFFFF"/>
                  </w:rPr>
                </m:ctrlPr>
              </m:e>
            </m:d>
          </m:e>
        </m:func>
      </m:oMath>
      <w:r>
        <w:rPr>
          <w:rFonts w:ascii="Tahoma" w:eastAsiaTheme="minorEastAsia" w:hAnsi="Tahoma" w:cs="Tahoma"/>
          <w:color w:val="000000"/>
          <w:sz w:val="21"/>
          <w:szCs w:val="21"/>
          <w:shd w:val="clear" w:color="auto" w:fill="FFFFFF"/>
        </w:rPr>
        <w:t xml:space="preserve">=1. After a few steps of algebra, </w:t>
      </w:r>
      <w:r w:rsidR="00255FFA">
        <w:rPr>
          <w:rFonts w:ascii="Tahoma" w:eastAsiaTheme="minorEastAsia" w:hAnsi="Tahoma" w:cs="Tahoma"/>
          <w:color w:val="000000"/>
          <w:sz w:val="21"/>
          <w:szCs w:val="21"/>
          <w:shd w:val="clear" w:color="auto" w:fill="FFFFFF"/>
        </w:rPr>
        <w:t>it</w:t>
      </w:r>
      <w:r>
        <w:rPr>
          <w:rFonts w:ascii="Tahoma" w:eastAsiaTheme="minorEastAsia" w:hAnsi="Tahoma" w:cs="Tahoma"/>
          <w:color w:val="000000"/>
          <w:sz w:val="21"/>
          <w:szCs w:val="21"/>
          <w:shd w:val="clear" w:color="auto" w:fill="FFFFFF"/>
        </w:rPr>
        <w:t xml:space="preserve"> gives </w:t>
      </w:r>
      <m:oMath>
        <m:sSub>
          <m:sSubPr>
            <m:ctrlPr>
              <w:rPr>
                <w:rFonts w:ascii="Cambria Math" w:eastAsiaTheme="minorEastAsia" w:hAnsi="Cambria Math" w:cs="Tahoma"/>
                <w:i/>
                <w:color w:val="000000"/>
                <w:sz w:val="21"/>
                <w:szCs w:val="21"/>
                <w:shd w:val="clear" w:color="auto" w:fill="FFFFFF"/>
              </w:rPr>
            </m:ctrlPr>
          </m:sSubPr>
          <m:e>
            <m:r>
              <w:rPr>
                <w:rFonts w:ascii="Cambria Math" w:eastAsiaTheme="minorEastAsia" w:hAnsi="Cambria Math" w:cs="Tahoma"/>
                <w:color w:val="000000"/>
                <w:sz w:val="21"/>
                <w:szCs w:val="21"/>
                <w:shd w:val="clear" w:color="auto" w:fill="FFFFFF"/>
              </w:rPr>
              <m:t>T</m:t>
            </m:r>
          </m:e>
          <m:sub>
            <m:r>
              <w:rPr>
                <w:rFonts w:ascii="Cambria Math" w:eastAsiaTheme="minorEastAsia" w:hAnsi="Cambria Math" w:cs="Tahoma"/>
                <w:color w:val="000000"/>
                <w:sz w:val="21"/>
                <w:szCs w:val="21"/>
                <w:shd w:val="clear" w:color="auto" w:fill="FFFFFF"/>
              </w:rPr>
              <m:t>c</m:t>
            </m:r>
          </m:sub>
        </m:sSub>
        <m:r>
          <w:rPr>
            <w:rFonts w:ascii="Cambria Math" w:eastAsiaTheme="minorEastAsia" w:hAnsi="Cambria Math" w:cs="Tahoma"/>
            <w:color w:val="000000"/>
            <w:sz w:val="21"/>
            <w:szCs w:val="21"/>
            <w:shd w:val="clear" w:color="auto" w:fill="FFFFFF"/>
          </w:rPr>
          <m:t>=</m:t>
        </m:r>
        <m:f>
          <m:fPr>
            <m:ctrlPr>
              <w:rPr>
                <w:rFonts w:ascii="Cambria Math" w:eastAsiaTheme="minorEastAsia" w:hAnsi="Cambria Math" w:cs="Tahoma"/>
                <w:i/>
                <w:color w:val="000000"/>
                <w:sz w:val="21"/>
                <w:szCs w:val="21"/>
                <w:shd w:val="clear" w:color="auto" w:fill="FFFFFF"/>
              </w:rPr>
            </m:ctrlPr>
          </m:fPr>
          <m:num>
            <m:r>
              <w:rPr>
                <w:rFonts w:ascii="Cambria Math" w:eastAsiaTheme="minorEastAsia" w:hAnsi="Cambria Math" w:cs="Tahoma"/>
                <w:color w:val="000000"/>
                <w:sz w:val="21"/>
                <w:szCs w:val="21"/>
                <w:shd w:val="clear" w:color="auto" w:fill="FFFFFF"/>
              </w:rPr>
              <m:t>2J</m:t>
            </m:r>
          </m:num>
          <m:den>
            <m:sSub>
              <m:sSubPr>
                <m:ctrlPr>
                  <w:rPr>
                    <w:rFonts w:ascii="Cambria Math" w:hAnsi="Cambria Math" w:cs="Tahoma"/>
                    <w:i/>
                    <w:color w:val="000000"/>
                    <w:sz w:val="21"/>
                    <w:szCs w:val="21"/>
                    <w:shd w:val="clear" w:color="auto" w:fill="FFFFFF"/>
                  </w:rPr>
                </m:ctrlPr>
              </m:sSubPr>
              <m:e>
                <m:r>
                  <w:rPr>
                    <w:rFonts w:ascii="Cambria Math" w:hAnsi="Cambria Math" w:cs="Tahoma"/>
                    <w:color w:val="000000"/>
                    <w:sz w:val="21"/>
                    <w:szCs w:val="21"/>
                    <w:shd w:val="clear" w:color="auto" w:fill="FFFFFF"/>
                  </w:rPr>
                  <m:t>k</m:t>
                </m:r>
              </m:e>
              <m:sub>
                <m:r>
                  <w:rPr>
                    <w:rFonts w:ascii="Cambria Math" w:hAnsi="Cambria Math" w:cs="Tahoma"/>
                    <w:color w:val="000000"/>
                    <w:sz w:val="21"/>
                    <w:szCs w:val="21"/>
                    <w:shd w:val="clear" w:color="auto" w:fill="FFFFFF"/>
                  </w:rPr>
                  <m:t>B</m:t>
                </m:r>
              </m:sub>
            </m:sSub>
            <m:r>
              <m:rPr>
                <m:sty m:val="p"/>
              </m:rPr>
              <w:rPr>
                <w:rFonts w:ascii="Cambria Math" w:eastAsiaTheme="minorEastAsia" w:hAnsi="Cambria Math" w:cs="Tahoma"/>
                <w:color w:val="000000"/>
                <w:sz w:val="21"/>
                <w:szCs w:val="21"/>
                <w:shd w:val="clear" w:color="auto" w:fill="FFFFFF"/>
              </w:rPr>
              <m:t>ln⁡</m:t>
            </m:r>
            <m:r>
              <w:rPr>
                <w:rFonts w:ascii="Cambria Math" w:eastAsiaTheme="minorEastAsia" w:hAnsi="Cambria Math" w:cs="Tahoma"/>
                <w:color w:val="000000"/>
                <w:sz w:val="21"/>
                <w:szCs w:val="21"/>
                <w:shd w:val="clear" w:color="auto" w:fill="FFFFFF"/>
              </w:rPr>
              <m:t>(1+</m:t>
            </m:r>
            <m:rad>
              <m:radPr>
                <m:degHide m:val="1"/>
                <m:ctrlPr>
                  <w:rPr>
                    <w:rFonts w:ascii="Cambria Math" w:eastAsiaTheme="minorEastAsia" w:hAnsi="Cambria Math" w:cs="Tahoma"/>
                    <w:i/>
                    <w:color w:val="000000"/>
                    <w:sz w:val="21"/>
                    <w:szCs w:val="21"/>
                    <w:shd w:val="clear" w:color="auto" w:fill="FFFFFF"/>
                  </w:rPr>
                </m:ctrlPr>
              </m:radPr>
              <m:deg/>
              <m:e>
                <m:r>
                  <w:rPr>
                    <w:rFonts w:ascii="Cambria Math" w:eastAsiaTheme="minorEastAsia" w:hAnsi="Cambria Math" w:cs="Tahoma"/>
                    <w:color w:val="000000"/>
                    <w:sz w:val="21"/>
                    <w:szCs w:val="21"/>
                    <w:shd w:val="clear" w:color="auto" w:fill="FFFFFF"/>
                  </w:rPr>
                  <m:t>2</m:t>
                </m:r>
              </m:e>
            </m:rad>
            <m:r>
              <w:rPr>
                <w:rFonts w:ascii="Cambria Math" w:eastAsiaTheme="minorEastAsia" w:hAnsi="Cambria Math" w:cs="Tahoma"/>
                <w:color w:val="000000"/>
                <w:sz w:val="21"/>
                <w:szCs w:val="21"/>
                <w:shd w:val="clear" w:color="auto" w:fill="FFFFFF"/>
              </w:rPr>
              <m:t>)</m:t>
            </m:r>
          </m:den>
        </m:f>
        <m:r>
          <w:rPr>
            <w:rFonts w:ascii="Cambria Math" w:eastAsiaTheme="minorEastAsia" w:hAnsi="Cambria Math" w:cs="Tahoma"/>
            <w:color w:val="000000"/>
            <w:sz w:val="21"/>
            <w:szCs w:val="21"/>
            <w:shd w:val="clear" w:color="auto" w:fill="FFFFFF"/>
          </w:rPr>
          <m:t>≈2.27</m:t>
        </m:r>
        <m:f>
          <m:fPr>
            <m:ctrlPr>
              <w:rPr>
                <w:rFonts w:ascii="Cambria Math" w:eastAsiaTheme="minorEastAsia" w:hAnsi="Cambria Math" w:cs="Tahoma"/>
                <w:i/>
                <w:color w:val="000000"/>
                <w:sz w:val="21"/>
                <w:szCs w:val="21"/>
                <w:shd w:val="clear" w:color="auto" w:fill="FFFFFF"/>
              </w:rPr>
            </m:ctrlPr>
          </m:fPr>
          <m:num>
            <m:r>
              <w:rPr>
                <w:rFonts w:ascii="Cambria Math" w:hAnsi="Cambria Math" w:cs="Tahoma"/>
                <w:color w:val="000000"/>
                <w:sz w:val="21"/>
                <w:szCs w:val="21"/>
                <w:shd w:val="clear" w:color="auto" w:fill="FFFFFF"/>
              </w:rPr>
              <m:t>J</m:t>
            </m:r>
          </m:num>
          <m:den>
            <m:sSub>
              <m:sSubPr>
                <m:ctrlPr>
                  <w:rPr>
                    <w:rFonts w:ascii="Cambria Math" w:hAnsi="Cambria Math" w:cs="Tahoma"/>
                    <w:i/>
                    <w:color w:val="000000"/>
                    <w:sz w:val="21"/>
                    <w:szCs w:val="21"/>
                    <w:shd w:val="clear" w:color="auto" w:fill="FFFFFF"/>
                  </w:rPr>
                </m:ctrlPr>
              </m:sSubPr>
              <m:e>
                <m:r>
                  <w:rPr>
                    <w:rFonts w:ascii="Cambria Math" w:hAnsi="Cambria Math" w:cs="Tahoma"/>
                    <w:color w:val="000000"/>
                    <w:sz w:val="21"/>
                    <w:szCs w:val="21"/>
                    <w:shd w:val="clear" w:color="auto" w:fill="FFFFFF"/>
                  </w:rPr>
                  <m:t>k</m:t>
                </m:r>
              </m:e>
              <m:sub>
                <m:r>
                  <w:rPr>
                    <w:rFonts w:ascii="Cambria Math" w:hAnsi="Cambria Math" w:cs="Tahoma"/>
                    <w:color w:val="000000"/>
                    <w:sz w:val="21"/>
                    <w:szCs w:val="21"/>
                    <w:shd w:val="clear" w:color="auto" w:fill="FFFFFF"/>
                  </w:rPr>
                  <m:t>B</m:t>
                </m:r>
              </m:sub>
            </m:sSub>
          </m:den>
        </m:f>
      </m:oMath>
      <w:r>
        <w:rPr>
          <w:rFonts w:ascii="Tahoma" w:eastAsiaTheme="minorEastAsia" w:hAnsi="Tahoma" w:cs="Tahoma"/>
          <w:color w:val="000000"/>
          <w:sz w:val="21"/>
          <w:szCs w:val="21"/>
          <w:shd w:val="clear" w:color="auto" w:fill="FFFFFF"/>
        </w:rPr>
        <w:t>.</w:t>
      </w:r>
      <w:r w:rsidR="009B794C">
        <w:rPr>
          <w:rFonts w:ascii="Tahoma" w:eastAsiaTheme="minorEastAsia" w:hAnsi="Tahoma" w:cs="Tahoma"/>
          <w:color w:val="000000"/>
          <w:sz w:val="21"/>
          <w:szCs w:val="21"/>
          <w:shd w:val="clear" w:color="auto" w:fill="FFFFFF"/>
        </w:rPr>
        <w:t xml:space="preserve"> </w:t>
      </w:r>
    </w:p>
    <w:p w14:paraId="0EEB844B" w14:textId="1B03159C" w:rsidR="002C3CF5" w:rsidRPr="009B794C" w:rsidRDefault="002C3CF5" w:rsidP="00B214B9">
      <w:pPr>
        <w:rPr>
          <w:rFonts w:ascii="Tahoma" w:eastAsiaTheme="minorEastAsia" w:hAnsi="Tahoma" w:cs="Tahoma"/>
          <w:color w:val="000000"/>
          <w:sz w:val="21"/>
          <w:szCs w:val="21"/>
          <w:shd w:val="clear" w:color="auto" w:fill="FFFFFF"/>
        </w:rPr>
      </w:pPr>
      <w:r>
        <w:rPr>
          <w:rFonts w:ascii="Tahoma" w:eastAsiaTheme="minorEastAsia" w:hAnsi="Tahoma" w:cs="Tahoma"/>
          <w:color w:val="000000"/>
          <w:sz w:val="21"/>
          <w:szCs w:val="21"/>
          <w:shd w:val="clear" w:color="auto" w:fill="FFFFFF"/>
        </w:rPr>
        <w:t>We have added citation for transfer matrix method, quantum field theory and mean-field theory in the paper.</w:t>
      </w:r>
    </w:p>
    <w:p w14:paraId="4699904F" w14:textId="77777777" w:rsidR="002C3CF5" w:rsidRDefault="002C3CF5" w:rsidP="00B214B9">
      <w:pPr>
        <w:rPr>
          <w:rFonts w:ascii="Tahoma" w:hAnsi="Tahoma" w:cs="Tahoma"/>
          <w:color w:val="000000"/>
          <w:sz w:val="21"/>
          <w:szCs w:val="21"/>
          <w:shd w:val="clear" w:color="auto" w:fill="FFFFFF"/>
        </w:rPr>
      </w:pPr>
    </w:p>
    <w:p w14:paraId="7884D1EA" w14:textId="6901E040" w:rsidR="00B214B9" w:rsidRPr="004727B6" w:rsidRDefault="00B214B9" w:rsidP="00B214B9">
      <w:pPr>
        <w:rPr>
          <w:rFonts w:ascii="Tahoma" w:hAnsi="Tahoma" w:cs="Tahoma"/>
          <w:color w:val="000000"/>
          <w:sz w:val="21"/>
          <w:szCs w:val="21"/>
          <w:u w:val="single"/>
          <w:shd w:val="clear" w:color="auto" w:fill="FFFFFF"/>
        </w:rPr>
      </w:pPr>
      <w:r w:rsidRPr="004727B6">
        <w:rPr>
          <w:rFonts w:ascii="Tahoma" w:hAnsi="Tahoma" w:cs="Tahoma"/>
          <w:color w:val="000000"/>
          <w:sz w:val="21"/>
          <w:szCs w:val="21"/>
          <w:u w:val="single"/>
          <w:shd w:val="clear" w:color="auto" w:fill="FFFFFF"/>
        </w:rPr>
        <w:t xml:space="preserve">19. </w:t>
      </w:r>
      <w:r w:rsidR="00755C95" w:rsidRPr="004727B6">
        <w:rPr>
          <w:rFonts w:ascii="Tahoma" w:hAnsi="Tahoma" w:cs="Tahoma"/>
          <w:color w:val="000000"/>
          <w:sz w:val="21"/>
          <w:szCs w:val="21"/>
          <w:u w:val="single"/>
          <w:shd w:val="clear" w:color="auto" w:fill="FFFFFF"/>
        </w:rPr>
        <w:t>“</w:t>
      </w:r>
      <w:r w:rsidRPr="004727B6">
        <w:rPr>
          <w:rFonts w:ascii="Tahoma" w:hAnsi="Tahoma" w:cs="Tahoma"/>
          <w:color w:val="000000"/>
          <w:sz w:val="21"/>
          <w:szCs w:val="21"/>
          <w:u w:val="single"/>
          <w:shd w:val="clear" w:color="auto" w:fill="FFFFFF"/>
        </w:rPr>
        <w:t>a major climate change indicator that is of significant environmental, economic, and social significance</w:t>
      </w:r>
      <w:r w:rsidR="00755C95" w:rsidRPr="004727B6">
        <w:rPr>
          <w:rFonts w:ascii="Tahoma" w:hAnsi="Tahoma" w:cs="Tahoma"/>
          <w:color w:val="000000"/>
          <w:sz w:val="21"/>
          <w:szCs w:val="21"/>
          <w:u w:val="single"/>
          <w:shd w:val="clear" w:color="auto" w:fill="FFFFFF"/>
        </w:rPr>
        <w:t xml:space="preserve">” </w:t>
      </w:r>
      <w:r w:rsidRPr="004727B6">
        <w:rPr>
          <w:rFonts w:ascii="Tahoma" w:hAnsi="Tahoma" w:cs="Tahoma"/>
          <w:color w:val="000000"/>
          <w:sz w:val="21"/>
          <w:szCs w:val="21"/>
          <w:u w:val="single"/>
          <w:shd w:val="clear" w:color="auto" w:fill="FFFFFF"/>
        </w:rPr>
        <w:t>Needs citations.</w:t>
      </w:r>
    </w:p>
    <w:p w14:paraId="1AB53E63" w14:textId="18844CF9" w:rsidR="000017EE" w:rsidRDefault="004D2FCD" w:rsidP="00B214B9">
      <w:pPr>
        <w:rPr>
          <w:rFonts w:ascii="Tahoma" w:hAnsi="Tahoma" w:cs="Tahoma"/>
          <w:color w:val="000000"/>
          <w:sz w:val="21"/>
          <w:szCs w:val="21"/>
          <w:shd w:val="clear" w:color="auto" w:fill="FFFFFF"/>
        </w:rPr>
      </w:pPr>
      <w:r>
        <w:rPr>
          <w:rFonts w:ascii="Tahoma" w:hAnsi="Tahoma" w:cs="Tahoma"/>
          <w:color w:val="000000"/>
          <w:sz w:val="21"/>
          <w:szCs w:val="21"/>
          <w:shd w:val="clear" w:color="auto" w:fill="FFFFFF"/>
        </w:rPr>
        <w:t>EW: We have added citation.</w:t>
      </w:r>
    </w:p>
    <w:p w14:paraId="0CDCD68E" w14:textId="77777777" w:rsidR="004D2FCD" w:rsidRPr="00B214B9" w:rsidRDefault="004D2FCD" w:rsidP="00B214B9">
      <w:pPr>
        <w:rPr>
          <w:rFonts w:ascii="Tahoma" w:hAnsi="Tahoma" w:cs="Tahoma"/>
          <w:color w:val="000000"/>
          <w:sz w:val="21"/>
          <w:szCs w:val="21"/>
          <w:shd w:val="clear" w:color="auto" w:fill="FFFFFF"/>
        </w:rPr>
      </w:pPr>
    </w:p>
    <w:p w14:paraId="01277816" w14:textId="2DD31B6C" w:rsidR="00B214B9" w:rsidRPr="004727B6" w:rsidRDefault="00B214B9" w:rsidP="00B214B9">
      <w:pPr>
        <w:rPr>
          <w:rFonts w:ascii="Tahoma" w:hAnsi="Tahoma" w:cs="Tahoma"/>
          <w:color w:val="000000"/>
          <w:sz w:val="21"/>
          <w:szCs w:val="21"/>
          <w:u w:val="single"/>
          <w:shd w:val="clear" w:color="auto" w:fill="FFFFFF"/>
        </w:rPr>
      </w:pPr>
      <w:r w:rsidRPr="004727B6">
        <w:rPr>
          <w:rFonts w:ascii="Tahoma" w:hAnsi="Tahoma" w:cs="Tahoma"/>
          <w:color w:val="000000"/>
          <w:sz w:val="21"/>
          <w:szCs w:val="21"/>
          <w:u w:val="single"/>
          <w:shd w:val="clear" w:color="auto" w:fill="FFFFFF"/>
        </w:rPr>
        <w:lastRenderedPageBreak/>
        <w:t xml:space="preserve">20. </w:t>
      </w:r>
      <w:r w:rsidR="00755C95" w:rsidRPr="004727B6">
        <w:rPr>
          <w:rFonts w:ascii="Tahoma" w:hAnsi="Tahoma" w:cs="Tahoma"/>
          <w:color w:val="000000"/>
          <w:sz w:val="21"/>
          <w:szCs w:val="21"/>
          <w:u w:val="single"/>
          <w:shd w:val="clear" w:color="auto" w:fill="FFFFFF"/>
        </w:rPr>
        <w:t>“</w:t>
      </w:r>
      <w:r w:rsidRPr="004727B6">
        <w:rPr>
          <w:rFonts w:ascii="Tahoma" w:hAnsi="Tahoma" w:cs="Tahoma"/>
          <w:color w:val="000000"/>
          <w:sz w:val="21"/>
          <w:szCs w:val="21"/>
          <w:u w:val="single"/>
          <w:shd w:val="clear" w:color="auto" w:fill="FFFFFF"/>
        </w:rPr>
        <w:t>Moreover, the Arctic ecosystem is directly impacted by the change in sea ice coverage, which, for</w:t>
      </w:r>
      <w:r w:rsidR="00150949" w:rsidRPr="004727B6">
        <w:rPr>
          <w:rFonts w:ascii="Tahoma" w:hAnsi="Tahoma" w:cs="Tahoma"/>
          <w:color w:val="000000"/>
          <w:sz w:val="21"/>
          <w:szCs w:val="21"/>
          <w:u w:val="single"/>
          <w:shd w:val="clear" w:color="auto" w:fill="FFFFFF"/>
        </w:rPr>
        <w:t xml:space="preserve"> </w:t>
      </w:r>
      <w:r w:rsidRPr="004727B6">
        <w:rPr>
          <w:rFonts w:ascii="Tahoma" w:hAnsi="Tahoma" w:cs="Tahoma"/>
          <w:color w:val="000000"/>
          <w:sz w:val="21"/>
          <w:szCs w:val="21"/>
          <w:u w:val="single"/>
          <w:shd w:val="clear" w:color="auto" w:fill="FFFFFF"/>
        </w:rPr>
        <w:t>instance, threatens the lives of polar bears and walruses who rely on sea ice for hunting and breeding.</w:t>
      </w:r>
      <w:r w:rsidR="00755C95" w:rsidRPr="004727B6">
        <w:rPr>
          <w:rFonts w:ascii="Tahoma" w:hAnsi="Tahoma" w:cs="Tahoma"/>
          <w:color w:val="000000"/>
          <w:sz w:val="21"/>
          <w:szCs w:val="21"/>
          <w:u w:val="single"/>
          <w:shd w:val="clear" w:color="auto" w:fill="FFFFFF"/>
        </w:rPr>
        <w:t xml:space="preserve">” </w:t>
      </w:r>
      <w:r w:rsidRPr="004727B6">
        <w:rPr>
          <w:rFonts w:ascii="Tahoma" w:hAnsi="Tahoma" w:cs="Tahoma"/>
          <w:color w:val="000000"/>
          <w:sz w:val="21"/>
          <w:szCs w:val="21"/>
          <w:u w:val="single"/>
          <w:shd w:val="clear" w:color="auto" w:fill="FFFFFF"/>
        </w:rPr>
        <w:t>Citations needed.</w:t>
      </w:r>
    </w:p>
    <w:p w14:paraId="3F0B7DCA" w14:textId="4F7AAC67" w:rsidR="00755C95" w:rsidRDefault="004D2FCD" w:rsidP="00B214B9">
      <w:pPr>
        <w:rPr>
          <w:rFonts w:ascii="Tahoma" w:hAnsi="Tahoma" w:cs="Tahoma"/>
          <w:color w:val="000000"/>
          <w:sz w:val="21"/>
          <w:szCs w:val="21"/>
          <w:shd w:val="clear" w:color="auto" w:fill="FFFFFF"/>
        </w:rPr>
      </w:pPr>
      <w:r>
        <w:rPr>
          <w:rFonts w:ascii="Tahoma" w:hAnsi="Tahoma" w:cs="Tahoma"/>
          <w:color w:val="000000"/>
          <w:sz w:val="21"/>
          <w:szCs w:val="21"/>
          <w:shd w:val="clear" w:color="auto" w:fill="FFFFFF"/>
        </w:rPr>
        <w:t>EW:</w:t>
      </w:r>
      <w:r w:rsidR="00222A1C">
        <w:rPr>
          <w:rFonts w:ascii="Tahoma" w:hAnsi="Tahoma" w:cs="Tahoma"/>
          <w:color w:val="000000"/>
          <w:sz w:val="21"/>
          <w:szCs w:val="21"/>
          <w:shd w:val="clear" w:color="auto" w:fill="FFFFFF"/>
        </w:rPr>
        <w:t xml:space="preserve"> We have added citation.</w:t>
      </w:r>
    </w:p>
    <w:p w14:paraId="52CD4EA7" w14:textId="77777777" w:rsidR="004D2FCD" w:rsidRDefault="004D2FCD" w:rsidP="00B214B9">
      <w:pPr>
        <w:rPr>
          <w:rFonts w:ascii="Tahoma" w:hAnsi="Tahoma" w:cs="Tahoma"/>
          <w:color w:val="000000"/>
          <w:sz w:val="21"/>
          <w:szCs w:val="21"/>
          <w:shd w:val="clear" w:color="auto" w:fill="FFFFFF"/>
        </w:rPr>
      </w:pPr>
    </w:p>
    <w:p w14:paraId="62947151" w14:textId="16CFDAD9" w:rsidR="00B214B9" w:rsidRPr="004727B6" w:rsidRDefault="00B214B9" w:rsidP="00B214B9">
      <w:pPr>
        <w:rPr>
          <w:rFonts w:ascii="Tahoma" w:hAnsi="Tahoma" w:cs="Tahoma"/>
          <w:color w:val="000000"/>
          <w:sz w:val="21"/>
          <w:szCs w:val="21"/>
          <w:u w:val="single"/>
          <w:shd w:val="clear" w:color="auto" w:fill="FFFFFF"/>
        </w:rPr>
      </w:pPr>
      <w:r w:rsidRPr="004727B6">
        <w:rPr>
          <w:rFonts w:ascii="Tahoma" w:hAnsi="Tahoma" w:cs="Tahoma"/>
          <w:color w:val="000000"/>
          <w:sz w:val="21"/>
          <w:szCs w:val="21"/>
          <w:u w:val="single"/>
          <w:shd w:val="clear" w:color="auto" w:fill="FFFFFF"/>
        </w:rPr>
        <w:t xml:space="preserve">21. </w:t>
      </w:r>
      <w:r w:rsidRPr="004727B6">
        <w:rPr>
          <w:rFonts w:ascii="Tahoma" w:hAnsi="Tahoma" w:cs="Tahoma" w:hint="eastAsia"/>
          <w:color w:val="000000"/>
          <w:sz w:val="21"/>
          <w:szCs w:val="21"/>
          <w:u w:val="single"/>
          <w:shd w:val="clear" w:color="auto" w:fill="FFFFFF"/>
        </w:rPr>
        <w:t>“</w:t>
      </w:r>
      <w:proofErr w:type="spellStart"/>
      <w:r w:rsidRPr="004727B6">
        <w:rPr>
          <w:rFonts w:ascii="Tahoma" w:hAnsi="Tahoma" w:cs="Tahoma"/>
          <w:i/>
          <w:iCs/>
          <w:color w:val="000000"/>
          <w:sz w:val="21"/>
          <w:szCs w:val="21"/>
          <w:u w:val="single"/>
          <w:shd w:val="clear" w:color="auto" w:fill="FFFFFF"/>
        </w:rPr>
        <w:t>J</w:t>
      </w:r>
      <w:r w:rsidRPr="004727B6">
        <w:rPr>
          <w:rFonts w:ascii="Tahoma" w:hAnsi="Tahoma" w:cs="Tahoma"/>
          <w:i/>
          <w:iCs/>
          <w:color w:val="000000"/>
          <w:sz w:val="21"/>
          <w:szCs w:val="21"/>
          <w:u w:val="single"/>
          <w:shd w:val="clear" w:color="auto" w:fill="FFFFFF"/>
          <w:vertAlign w:val="subscript"/>
        </w:rPr>
        <w:t>ij</w:t>
      </w:r>
      <w:proofErr w:type="spellEnd"/>
      <w:r w:rsidRPr="004727B6">
        <w:rPr>
          <w:rFonts w:ascii="Tahoma" w:hAnsi="Tahoma" w:cs="Tahoma"/>
          <w:color w:val="000000"/>
          <w:sz w:val="21"/>
          <w:szCs w:val="21"/>
          <w:u w:val="single"/>
          <w:shd w:val="clear" w:color="auto" w:fill="FFFFFF"/>
        </w:rPr>
        <w:t xml:space="preserve"> is usually positive, meaning that adjacent spins are inclined to maintain the same value to achieve</w:t>
      </w:r>
      <w:r w:rsidR="00150949" w:rsidRPr="004727B6">
        <w:rPr>
          <w:rFonts w:ascii="Tahoma" w:hAnsi="Tahoma" w:cs="Tahoma"/>
          <w:color w:val="000000"/>
          <w:sz w:val="21"/>
          <w:szCs w:val="21"/>
          <w:u w:val="single"/>
          <w:shd w:val="clear" w:color="auto" w:fill="FFFFFF"/>
        </w:rPr>
        <w:t xml:space="preserve"> </w:t>
      </w:r>
      <w:r w:rsidRPr="004727B6">
        <w:rPr>
          <w:rFonts w:ascii="Tahoma" w:hAnsi="Tahoma" w:cs="Tahoma"/>
          <w:color w:val="000000"/>
          <w:sz w:val="21"/>
          <w:szCs w:val="21"/>
          <w:u w:val="single"/>
          <w:shd w:val="clear" w:color="auto" w:fill="FFFFFF"/>
        </w:rPr>
        <w:t>low energy.</w:t>
      </w:r>
      <w:r w:rsidRPr="004727B6">
        <w:rPr>
          <w:rFonts w:ascii="Tahoma" w:hAnsi="Tahoma" w:cs="Tahoma" w:hint="eastAsia"/>
          <w:color w:val="000000"/>
          <w:sz w:val="21"/>
          <w:szCs w:val="21"/>
          <w:u w:val="single"/>
          <w:shd w:val="clear" w:color="auto" w:fill="FFFFFF"/>
        </w:rPr>
        <w:t>”</w:t>
      </w:r>
      <w:r w:rsidRPr="004727B6">
        <w:rPr>
          <w:rFonts w:ascii="Tahoma" w:hAnsi="Tahoma" w:cs="Tahoma"/>
          <w:color w:val="000000"/>
          <w:sz w:val="21"/>
          <w:szCs w:val="21"/>
          <w:u w:val="single"/>
          <w:shd w:val="clear" w:color="auto" w:fill="FFFFFF"/>
        </w:rPr>
        <w:t xml:space="preserve"> ...What does </w:t>
      </w:r>
      <w:r w:rsidRPr="004727B6">
        <w:rPr>
          <w:rFonts w:ascii="Tahoma" w:hAnsi="Tahoma" w:cs="Tahoma" w:hint="eastAsia"/>
          <w:color w:val="000000"/>
          <w:sz w:val="21"/>
          <w:szCs w:val="21"/>
          <w:u w:val="single"/>
          <w:shd w:val="clear" w:color="auto" w:fill="FFFFFF"/>
        </w:rPr>
        <w:t>“</w:t>
      </w:r>
      <w:r w:rsidRPr="004727B6">
        <w:rPr>
          <w:rFonts w:ascii="Tahoma" w:hAnsi="Tahoma" w:cs="Tahoma"/>
          <w:color w:val="000000"/>
          <w:sz w:val="21"/>
          <w:szCs w:val="21"/>
          <w:u w:val="single"/>
          <w:shd w:val="clear" w:color="auto" w:fill="FFFFFF"/>
        </w:rPr>
        <w:t>usually</w:t>
      </w:r>
      <w:r w:rsidRPr="004727B6">
        <w:rPr>
          <w:rFonts w:ascii="Tahoma" w:hAnsi="Tahoma" w:cs="Tahoma" w:hint="eastAsia"/>
          <w:color w:val="000000"/>
          <w:sz w:val="21"/>
          <w:szCs w:val="21"/>
          <w:u w:val="single"/>
          <w:shd w:val="clear" w:color="auto" w:fill="FFFFFF"/>
        </w:rPr>
        <w:t>”</w:t>
      </w:r>
      <w:r w:rsidRPr="004727B6">
        <w:rPr>
          <w:rFonts w:ascii="Tahoma" w:hAnsi="Tahoma" w:cs="Tahoma"/>
          <w:color w:val="000000"/>
          <w:sz w:val="21"/>
          <w:szCs w:val="21"/>
          <w:u w:val="single"/>
          <w:shd w:val="clear" w:color="auto" w:fill="FFFFFF"/>
        </w:rPr>
        <w:t xml:space="preserve"> mean here?</w:t>
      </w:r>
    </w:p>
    <w:p w14:paraId="3978825D" w14:textId="73BD2E3E" w:rsidR="004B3C21" w:rsidRDefault="004B3C21" w:rsidP="00B214B9">
      <w:pPr>
        <w:rPr>
          <w:rFonts w:ascii="Tahoma" w:hAnsi="Tahoma" w:cs="Tahoma"/>
          <w:color w:val="000000"/>
          <w:sz w:val="21"/>
          <w:szCs w:val="21"/>
          <w:shd w:val="clear" w:color="auto" w:fill="FFFFFF"/>
        </w:rPr>
      </w:pPr>
      <w:r>
        <w:rPr>
          <w:rFonts w:ascii="Tahoma" w:hAnsi="Tahoma" w:cs="Tahoma"/>
          <w:color w:val="000000"/>
          <w:sz w:val="21"/>
          <w:szCs w:val="21"/>
          <w:shd w:val="clear" w:color="auto" w:fill="FFFFFF"/>
        </w:rPr>
        <w:t xml:space="preserve">EW: </w:t>
      </w:r>
      <w:r w:rsidR="00FC6A26">
        <w:rPr>
          <w:rFonts w:ascii="Tahoma" w:hAnsi="Tahoma" w:cs="Tahoma"/>
          <w:color w:val="000000"/>
          <w:sz w:val="21"/>
          <w:szCs w:val="21"/>
          <w:shd w:val="clear" w:color="auto" w:fill="FFFFFF"/>
        </w:rPr>
        <w:t xml:space="preserve">Similar as question #3. </w:t>
      </w:r>
      <w:r>
        <w:rPr>
          <w:rFonts w:ascii="Tahoma" w:hAnsi="Tahoma" w:cs="Tahoma"/>
          <w:color w:val="000000"/>
          <w:sz w:val="21"/>
          <w:szCs w:val="21"/>
          <w:shd w:val="clear" w:color="auto" w:fill="FFFFFF"/>
        </w:rPr>
        <w:t xml:space="preserve">We have </w:t>
      </w:r>
      <w:r w:rsidR="00FC6A26">
        <w:rPr>
          <w:rFonts w:ascii="Tahoma" w:hAnsi="Tahoma" w:cs="Tahoma"/>
          <w:color w:val="000000"/>
          <w:sz w:val="21"/>
          <w:szCs w:val="21"/>
          <w:shd w:val="clear" w:color="auto" w:fill="FFFFFF"/>
        </w:rPr>
        <w:t>reworded and explained in</w:t>
      </w:r>
      <w:r>
        <w:rPr>
          <w:rFonts w:ascii="Tahoma" w:hAnsi="Tahoma" w:cs="Tahoma"/>
          <w:color w:val="000000"/>
          <w:sz w:val="21"/>
          <w:szCs w:val="21"/>
          <w:shd w:val="clear" w:color="auto" w:fill="FFFFFF"/>
        </w:rPr>
        <w:t xml:space="preserve"> the paper.</w:t>
      </w:r>
    </w:p>
    <w:p w14:paraId="1F8AD701" w14:textId="77777777" w:rsidR="004B3C21" w:rsidRDefault="004B3C21" w:rsidP="00B214B9">
      <w:pPr>
        <w:rPr>
          <w:rFonts w:ascii="Tahoma" w:hAnsi="Tahoma" w:cs="Tahoma"/>
          <w:color w:val="000000"/>
          <w:sz w:val="21"/>
          <w:szCs w:val="21"/>
          <w:shd w:val="clear" w:color="auto" w:fill="FFFFFF"/>
        </w:rPr>
      </w:pPr>
    </w:p>
    <w:p w14:paraId="795AD29D" w14:textId="21BF20B7" w:rsidR="00B214B9" w:rsidRPr="004727B6" w:rsidRDefault="00B214B9" w:rsidP="00B214B9">
      <w:pPr>
        <w:rPr>
          <w:rFonts w:ascii="Tahoma" w:hAnsi="Tahoma" w:cs="Tahoma"/>
          <w:color w:val="000000"/>
          <w:sz w:val="21"/>
          <w:szCs w:val="21"/>
          <w:u w:val="single"/>
          <w:shd w:val="clear" w:color="auto" w:fill="FFFFFF"/>
        </w:rPr>
      </w:pPr>
      <w:r w:rsidRPr="004727B6">
        <w:rPr>
          <w:rFonts w:ascii="Tahoma" w:hAnsi="Tahoma" w:cs="Tahoma"/>
          <w:color w:val="000000"/>
          <w:sz w:val="21"/>
          <w:szCs w:val="21"/>
          <w:u w:val="single"/>
          <w:shd w:val="clear" w:color="auto" w:fill="FFFFFF"/>
        </w:rPr>
        <w:t xml:space="preserve">22. </w:t>
      </w:r>
      <w:r w:rsidRPr="004727B6">
        <w:rPr>
          <w:rFonts w:ascii="Tahoma" w:hAnsi="Tahoma" w:cs="Tahoma" w:hint="eastAsia"/>
          <w:color w:val="000000"/>
          <w:sz w:val="21"/>
          <w:szCs w:val="21"/>
          <w:u w:val="single"/>
          <w:shd w:val="clear" w:color="auto" w:fill="FFFFFF"/>
        </w:rPr>
        <w:t>“</w:t>
      </w:r>
      <w:r w:rsidRPr="004727B6">
        <w:rPr>
          <w:rFonts w:ascii="Tahoma" w:hAnsi="Tahoma" w:cs="Tahoma"/>
          <w:color w:val="000000"/>
          <w:sz w:val="21"/>
          <w:szCs w:val="21"/>
          <w:u w:val="single"/>
          <w:shd w:val="clear" w:color="auto" w:fill="FFFFFF"/>
        </w:rPr>
        <w:t>The probability of each spin flip depends on whether such a flip increases or reduces energy</w:t>
      </w:r>
      <w:r w:rsidRPr="004727B6">
        <w:rPr>
          <w:rFonts w:ascii="Tahoma" w:hAnsi="Tahoma" w:cs="Tahoma" w:hint="eastAsia"/>
          <w:color w:val="000000"/>
          <w:sz w:val="21"/>
          <w:szCs w:val="21"/>
          <w:u w:val="single"/>
          <w:shd w:val="clear" w:color="auto" w:fill="FFFFFF"/>
        </w:rPr>
        <w:t>”</w:t>
      </w:r>
      <w:r w:rsidRPr="004727B6">
        <w:rPr>
          <w:rFonts w:ascii="Tahoma" w:hAnsi="Tahoma" w:cs="Tahoma"/>
          <w:color w:val="000000"/>
          <w:sz w:val="21"/>
          <w:szCs w:val="21"/>
          <w:u w:val="single"/>
          <w:shd w:val="clear" w:color="auto" w:fill="FFFFFF"/>
        </w:rPr>
        <w:t xml:space="preserve"> Energy</w:t>
      </w:r>
      <w:r w:rsidR="00150949" w:rsidRPr="004727B6">
        <w:rPr>
          <w:rFonts w:ascii="Tahoma" w:hAnsi="Tahoma" w:cs="Tahoma"/>
          <w:color w:val="000000"/>
          <w:sz w:val="21"/>
          <w:szCs w:val="21"/>
          <w:u w:val="single"/>
          <w:shd w:val="clear" w:color="auto" w:fill="FFFFFF"/>
        </w:rPr>
        <w:t xml:space="preserve"> </w:t>
      </w:r>
      <w:r w:rsidRPr="004727B6">
        <w:rPr>
          <w:rFonts w:ascii="Tahoma" w:hAnsi="Tahoma" w:cs="Tahoma"/>
          <w:color w:val="000000"/>
          <w:sz w:val="21"/>
          <w:szCs w:val="21"/>
          <w:u w:val="single"/>
          <w:shd w:val="clear" w:color="auto" w:fill="FFFFFF"/>
        </w:rPr>
        <w:t>has never been defined here; she</w:t>
      </w:r>
      <w:r w:rsidRPr="004727B6">
        <w:rPr>
          <w:rFonts w:ascii="Tahoma" w:hAnsi="Tahoma" w:cs="Tahoma" w:hint="eastAsia"/>
          <w:color w:val="000000"/>
          <w:sz w:val="21"/>
          <w:szCs w:val="21"/>
          <w:u w:val="single"/>
          <w:shd w:val="clear" w:color="auto" w:fill="FFFFFF"/>
        </w:rPr>
        <w:t>’</w:t>
      </w:r>
      <w:r w:rsidRPr="004727B6">
        <w:rPr>
          <w:rFonts w:ascii="Tahoma" w:hAnsi="Tahoma" w:cs="Tahoma"/>
          <w:color w:val="000000"/>
          <w:sz w:val="21"/>
          <w:szCs w:val="21"/>
          <w:u w:val="single"/>
          <w:shd w:val="clear" w:color="auto" w:fill="FFFFFF"/>
        </w:rPr>
        <w:t>s almost certainly referring to the Hamiltonian, but it</w:t>
      </w:r>
      <w:r w:rsidR="00150949" w:rsidRPr="004727B6">
        <w:rPr>
          <w:rFonts w:ascii="Tahoma" w:hAnsi="Tahoma" w:cs="Tahoma"/>
          <w:color w:val="000000"/>
          <w:sz w:val="21"/>
          <w:szCs w:val="21"/>
          <w:u w:val="single"/>
          <w:shd w:val="clear" w:color="auto" w:fill="FFFFFF"/>
        </w:rPr>
        <w:t xml:space="preserve"> </w:t>
      </w:r>
      <w:r w:rsidRPr="004727B6">
        <w:rPr>
          <w:rFonts w:ascii="Tahoma" w:hAnsi="Tahoma" w:cs="Tahoma"/>
          <w:color w:val="000000"/>
          <w:sz w:val="21"/>
          <w:szCs w:val="21"/>
          <w:u w:val="single"/>
          <w:shd w:val="clear" w:color="auto" w:fill="FFFFFF"/>
        </w:rPr>
        <w:t>would be nice for that to be made explicit</w:t>
      </w:r>
      <w:r w:rsidR="00EC53F6" w:rsidRPr="004727B6">
        <w:rPr>
          <w:rFonts w:ascii="Tahoma" w:hAnsi="Tahoma" w:cs="Tahoma"/>
          <w:color w:val="000000"/>
          <w:sz w:val="21"/>
          <w:szCs w:val="21"/>
          <w:u w:val="single"/>
          <w:shd w:val="clear" w:color="auto" w:fill="FFFFFF"/>
        </w:rPr>
        <w:t>.</w:t>
      </w:r>
    </w:p>
    <w:p w14:paraId="6939B2B7" w14:textId="182CFBEC" w:rsidR="00EC53F6" w:rsidRPr="00B214B9" w:rsidRDefault="00EC53F6" w:rsidP="00B214B9">
      <w:pPr>
        <w:rPr>
          <w:rFonts w:ascii="Tahoma" w:hAnsi="Tahoma" w:cs="Tahoma"/>
          <w:color w:val="000000"/>
          <w:sz w:val="21"/>
          <w:szCs w:val="21"/>
          <w:shd w:val="clear" w:color="auto" w:fill="FFFFFF"/>
        </w:rPr>
      </w:pPr>
      <w:r>
        <w:rPr>
          <w:rFonts w:ascii="Tahoma" w:hAnsi="Tahoma" w:cs="Tahoma"/>
          <w:color w:val="000000"/>
          <w:sz w:val="21"/>
          <w:szCs w:val="21"/>
          <w:shd w:val="clear" w:color="auto" w:fill="FFFFFF"/>
        </w:rPr>
        <w:t>EW: We have reworded to Hamiltonian as your comments.</w:t>
      </w:r>
    </w:p>
    <w:p w14:paraId="47D4FE4D" w14:textId="77777777" w:rsidR="004B3C21" w:rsidRDefault="004B3C21" w:rsidP="00B214B9">
      <w:pPr>
        <w:rPr>
          <w:rFonts w:ascii="Tahoma" w:hAnsi="Tahoma" w:cs="Tahoma"/>
          <w:color w:val="000000"/>
          <w:sz w:val="21"/>
          <w:szCs w:val="21"/>
          <w:shd w:val="clear" w:color="auto" w:fill="FFFFFF"/>
        </w:rPr>
      </w:pPr>
    </w:p>
    <w:p w14:paraId="0561ECF1" w14:textId="2D9F3C35" w:rsidR="00B214B9" w:rsidRPr="004727B6" w:rsidRDefault="00B214B9" w:rsidP="00B214B9">
      <w:pPr>
        <w:rPr>
          <w:rFonts w:ascii="Tahoma" w:hAnsi="Tahoma" w:cs="Tahoma"/>
          <w:color w:val="000000"/>
          <w:sz w:val="21"/>
          <w:szCs w:val="21"/>
          <w:u w:val="single"/>
          <w:shd w:val="clear" w:color="auto" w:fill="FFFFFF"/>
        </w:rPr>
      </w:pPr>
      <w:r w:rsidRPr="004727B6">
        <w:rPr>
          <w:rFonts w:ascii="Tahoma" w:hAnsi="Tahoma" w:cs="Tahoma"/>
          <w:color w:val="000000"/>
          <w:sz w:val="21"/>
          <w:szCs w:val="21"/>
          <w:u w:val="single"/>
          <w:shd w:val="clear" w:color="auto" w:fill="FFFFFF"/>
        </w:rPr>
        <w:t xml:space="preserve">23. </w:t>
      </w:r>
      <w:r w:rsidRPr="004727B6">
        <w:rPr>
          <w:rFonts w:ascii="Tahoma" w:hAnsi="Tahoma" w:cs="Tahoma" w:hint="eastAsia"/>
          <w:color w:val="000000"/>
          <w:sz w:val="21"/>
          <w:szCs w:val="21"/>
          <w:u w:val="single"/>
          <w:shd w:val="clear" w:color="auto" w:fill="FFFFFF"/>
        </w:rPr>
        <w:t>“</w:t>
      </w:r>
      <w:r w:rsidRPr="004727B6">
        <w:rPr>
          <w:rFonts w:ascii="Tahoma" w:hAnsi="Tahoma" w:cs="Tahoma"/>
          <w:color w:val="000000"/>
          <w:sz w:val="21"/>
          <w:szCs w:val="21"/>
          <w:u w:val="single"/>
          <w:shd w:val="clear" w:color="auto" w:fill="FFFFFF"/>
        </w:rPr>
        <w:t xml:space="preserve">mathematically the probability is determined by </w:t>
      </w:r>
      <m:oMath>
        <m:sSup>
          <m:sSupPr>
            <m:ctrlPr>
              <w:rPr>
                <w:rFonts w:ascii="Cambria Math" w:eastAsiaTheme="minorEastAsia" w:hAnsi="Cambria Math"/>
                <w:i/>
                <w:u w:val="single"/>
              </w:rPr>
            </m:ctrlPr>
          </m:sSupPr>
          <m:e>
            <m:r>
              <w:rPr>
                <w:rFonts w:ascii="Cambria Math" w:eastAsiaTheme="minorEastAsia" w:hAnsi="Cambria Math"/>
                <w:u w:val="single"/>
              </w:rPr>
              <m:t>e</m:t>
            </m:r>
          </m:e>
          <m:sup>
            <m:r>
              <w:rPr>
                <w:rFonts w:ascii="Cambria Math" w:eastAsiaTheme="minorEastAsia" w:hAnsi="Cambria Math"/>
                <w:u w:val="single"/>
              </w:rPr>
              <m:t>-β(</m:t>
            </m:r>
            <m:sSub>
              <m:sSubPr>
                <m:ctrlPr>
                  <w:rPr>
                    <w:rFonts w:ascii="Cambria Math" w:eastAsiaTheme="minorEastAsia" w:hAnsi="Cambria Math"/>
                    <w:i/>
                    <w:u w:val="single"/>
                  </w:rPr>
                </m:ctrlPr>
              </m:sSubPr>
              <m:e>
                <m:r>
                  <w:rPr>
                    <w:rFonts w:ascii="Cambria Math" w:eastAsiaTheme="minorEastAsia" w:hAnsi="Cambria Math"/>
                    <w:u w:val="single"/>
                  </w:rPr>
                  <m:t>H</m:t>
                </m:r>
              </m:e>
              <m:sub>
                <m:r>
                  <m:rPr>
                    <m:sty m:val="p"/>
                  </m:rPr>
                  <w:rPr>
                    <w:rFonts w:ascii="Cambria Math" w:eastAsiaTheme="minorEastAsia" w:hAnsi="Cambria Math" w:cs="Calibri"/>
                    <w:u w:val="single"/>
                    <w:vertAlign w:val="subscript"/>
                  </w:rPr>
                  <m:t>ν</m:t>
                </m:r>
              </m:sub>
            </m:sSub>
            <m:r>
              <w:rPr>
                <w:rFonts w:ascii="Cambria Math" w:eastAsiaTheme="minorEastAsia" w:hAnsi="Cambria Math"/>
                <w:u w:val="single"/>
              </w:rPr>
              <m:t>-</m:t>
            </m:r>
            <m:sSub>
              <m:sSubPr>
                <m:ctrlPr>
                  <w:rPr>
                    <w:rFonts w:ascii="Cambria Math" w:eastAsiaTheme="minorEastAsia" w:hAnsi="Cambria Math"/>
                    <w:i/>
                    <w:u w:val="single"/>
                  </w:rPr>
                </m:ctrlPr>
              </m:sSubPr>
              <m:e>
                <m:r>
                  <w:rPr>
                    <w:rFonts w:ascii="Cambria Math" w:eastAsiaTheme="minorEastAsia" w:hAnsi="Cambria Math"/>
                    <w:u w:val="single"/>
                  </w:rPr>
                  <m:t>H</m:t>
                </m:r>
              </m:e>
              <m:sub>
                <m:r>
                  <w:rPr>
                    <w:rFonts w:ascii="Cambria Math" w:eastAsiaTheme="minorEastAsia" w:hAnsi="Cambria Math"/>
                    <w:u w:val="single"/>
                  </w:rPr>
                  <m:t>μ</m:t>
                </m:r>
              </m:sub>
            </m:sSub>
            <m:r>
              <m:rPr>
                <m:sty m:val="p"/>
              </m:rPr>
              <w:rPr>
                <w:rFonts w:ascii="Cambria Math" w:eastAsiaTheme="minorEastAsia" w:hAnsi="Cambria Math" w:cs="Times New Roman"/>
                <w:u w:val="single"/>
                <w:vertAlign w:val="subscript"/>
              </w:rPr>
              <m:t>)</m:t>
            </m:r>
          </m:sup>
        </m:sSup>
      </m:oMath>
      <w:r w:rsidR="006E1619" w:rsidRPr="004727B6">
        <w:rPr>
          <w:rFonts w:eastAsiaTheme="minorEastAsia"/>
          <w:u w:val="single"/>
        </w:rPr>
        <w:t xml:space="preserve">, </w:t>
      </w:r>
      <w:r w:rsidRPr="004727B6">
        <w:rPr>
          <w:rFonts w:ascii="Tahoma" w:hAnsi="Tahoma" w:cs="Tahoma"/>
          <w:color w:val="000000"/>
          <w:sz w:val="21"/>
          <w:szCs w:val="21"/>
          <w:u w:val="single"/>
          <w:shd w:val="clear" w:color="auto" w:fill="FFFFFF"/>
        </w:rPr>
        <w:t xml:space="preserve">where </w:t>
      </w:r>
      <w:r w:rsidR="006E1619" w:rsidRPr="004727B6">
        <w:rPr>
          <w:rFonts w:eastAsiaTheme="minorEastAsia"/>
          <w:i/>
          <w:iCs/>
          <w:u w:val="single"/>
        </w:rPr>
        <w:t>H</w:t>
      </w:r>
      <w:r w:rsidR="006E1619" w:rsidRPr="004727B6">
        <w:rPr>
          <w:rFonts w:ascii="Calibri" w:eastAsiaTheme="minorEastAsia" w:hAnsi="Calibri" w:cs="Calibri"/>
          <w:i/>
          <w:iCs/>
          <w:u w:val="single"/>
          <w:vertAlign w:val="subscript"/>
        </w:rPr>
        <w:t>v</w:t>
      </w:r>
      <w:r w:rsidR="006E1619" w:rsidRPr="004727B6">
        <w:rPr>
          <w:rFonts w:eastAsiaTheme="minorEastAsia"/>
          <w:u w:val="single"/>
        </w:rPr>
        <w:t xml:space="preserve"> and </w:t>
      </w:r>
      <w:r w:rsidR="006E1619" w:rsidRPr="004727B6">
        <w:rPr>
          <w:rFonts w:eastAsiaTheme="minorEastAsia"/>
          <w:i/>
          <w:iCs/>
          <w:u w:val="single"/>
        </w:rPr>
        <w:t>H</w:t>
      </w:r>
      <w:r w:rsidR="006E1619" w:rsidRPr="004727B6">
        <w:rPr>
          <w:rFonts w:eastAsiaTheme="minorEastAsia" w:cs="Times New Roman"/>
          <w:i/>
          <w:iCs/>
          <w:u w:val="single"/>
          <w:vertAlign w:val="subscript"/>
        </w:rPr>
        <w:t>µ</w:t>
      </w:r>
      <w:r w:rsidR="006E1619" w:rsidRPr="004727B6">
        <w:rPr>
          <w:rFonts w:ascii="Tahoma" w:hAnsi="Tahoma" w:cs="Tahoma"/>
          <w:color w:val="000000"/>
          <w:sz w:val="21"/>
          <w:szCs w:val="21"/>
          <w:u w:val="single"/>
          <w:shd w:val="clear" w:color="auto" w:fill="FFFFFF"/>
        </w:rPr>
        <w:t xml:space="preserve"> </w:t>
      </w:r>
      <w:r w:rsidRPr="004727B6">
        <w:rPr>
          <w:rFonts w:ascii="Tahoma" w:hAnsi="Tahoma" w:cs="Tahoma"/>
          <w:color w:val="000000"/>
          <w:sz w:val="21"/>
          <w:szCs w:val="21"/>
          <w:u w:val="single"/>
          <w:shd w:val="clear" w:color="auto" w:fill="FFFFFF"/>
        </w:rPr>
        <w:t>represent the</w:t>
      </w:r>
      <w:r w:rsidR="00150949" w:rsidRPr="004727B6">
        <w:rPr>
          <w:rFonts w:ascii="Tahoma" w:hAnsi="Tahoma" w:cs="Tahoma"/>
          <w:color w:val="000000"/>
          <w:sz w:val="21"/>
          <w:szCs w:val="21"/>
          <w:u w:val="single"/>
          <w:shd w:val="clear" w:color="auto" w:fill="FFFFFF"/>
        </w:rPr>
        <w:t xml:space="preserve"> </w:t>
      </w:r>
      <w:r w:rsidRPr="004727B6">
        <w:rPr>
          <w:rFonts w:ascii="Tahoma" w:hAnsi="Tahoma" w:cs="Tahoma"/>
          <w:color w:val="000000"/>
          <w:sz w:val="21"/>
          <w:szCs w:val="21"/>
          <w:u w:val="single"/>
          <w:shd w:val="clear" w:color="auto" w:fill="FFFFFF"/>
        </w:rPr>
        <w:t>Hamiltonian of the system before and after the flip. It can be easily seen that a higher IM temperature</w:t>
      </w:r>
      <w:r w:rsidR="00150949" w:rsidRPr="004727B6">
        <w:rPr>
          <w:rFonts w:ascii="Tahoma" w:hAnsi="Tahoma" w:cs="Tahoma"/>
          <w:color w:val="000000"/>
          <w:sz w:val="21"/>
          <w:szCs w:val="21"/>
          <w:u w:val="single"/>
          <w:shd w:val="clear" w:color="auto" w:fill="FFFFFF"/>
        </w:rPr>
        <w:t xml:space="preserve"> </w:t>
      </w:r>
      <w:r w:rsidRPr="004727B6">
        <w:rPr>
          <w:rFonts w:ascii="Tahoma" w:hAnsi="Tahoma" w:cs="Tahoma"/>
          <w:color w:val="000000"/>
          <w:sz w:val="21"/>
          <w:szCs w:val="21"/>
          <w:u w:val="single"/>
          <w:shd w:val="clear" w:color="auto" w:fill="FFFFFF"/>
        </w:rPr>
        <w:t>leads to more thermal fluctuations and greater randomness in the spin value distribution, while a</w:t>
      </w:r>
      <w:r w:rsidR="00150949" w:rsidRPr="004727B6">
        <w:rPr>
          <w:rFonts w:ascii="Tahoma" w:hAnsi="Tahoma" w:cs="Tahoma"/>
          <w:color w:val="000000"/>
          <w:sz w:val="21"/>
          <w:szCs w:val="21"/>
          <w:u w:val="single"/>
          <w:shd w:val="clear" w:color="auto" w:fill="FFFFFF"/>
        </w:rPr>
        <w:t xml:space="preserve"> </w:t>
      </w:r>
      <w:r w:rsidRPr="004727B6">
        <w:rPr>
          <w:rFonts w:ascii="Tahoma" w:hAnsi="Tahoma" w:cs="Tahoma"/>
          <w:color w:val="000000"/>
          <w:sz w:val="21"/>
          <w:szCs w:val="21"/>
          <w:u w:val="single"/>
          <w:shd w:val="clear" w:color="auto" w:fill="FFFFFF"/>
        </w:rPr>
        <w:t>lower IM temperature shows less fluctuations.</w:t>
      </w:r>
      <w:r w:rsidRPr="004727B6">
        <w:rPr>
          <w:rFonts w:ascii="Tahoma" w:hAnsi="Tahoma" w:cs="Tahoma" w:hint="eastAsia"/>
          <w:color w:val="000000"/>
          <w:sz w:val="21"/>
          <w:szCs w:val="21"/>
          <w:u w:val="single"/>
          <w:shd w:val="clear" w:color="auto" w:fill="FFFFFF"/>
        </w:rPr>
        <w:t>”</w:t>
      </w:r>
      <w:r w:rsidRPr="004727B6">
        <w:rPr>
          <w:rFonts w:ascii="Tahoma" w:hAnsi="Tahoma" w:cs="Tahoma"/>
          <w:color w:val="000000"/>
          <w:sz w:val="21"/>
          <w:szCs w:val="21"/>
          <w:u w:val="single"/>
          <w:shd w:val="clear" w:color="auto" w:fill="FFFFFF"/>
        </w:rPr>
        <w:t xml:space="preserve"> I buy what she says about IM temperature</w:t>
      </w:r>
      <w:r w:rsidR="00150949" w:rsidRPr="004727B6">
        <w:rPr>
          <w:rFonts w:ascii="Tahoma" w:hAnsi="Tahoma" w:cs="Tahoma"/>
          <w:color w:val="000000"/>
          <w:sz w:val="21"/>
          <w:szCs w:val="21"/>
          <w:u w:val="single"/>
          <w:shd w:val="clear" w:color="auto" w:fill="FFFFFF"/>
        </w:rPr>
        <w:t xml:space="preserve"> </w:t>
      </w:r>
      <w:r w:rsidRPr="004727B6">
        <w:rPr>
          <w:rFonts w:ascii="Tahoma" w:hAnsi="Tahoma" w:cs="Tahoma"/>
          <w:color w:val="000000"/>
          <w:sz w:val="21"/>
          <w:szCs w:val="21"/>
          <w:u w:val="single"/>
          <w:shd w:val="clear" w:color="auto" w:fill="FFFFFF"/>
        </w:rPr>
        <w:t>T and its influence on the variance... but are we sure that the expression she cites as</w:t>
      </w:r>
      <w:r w:rsidR="00150949" w:rsidRPr="004727B6">
        <w:rPr>
          <w:rFonts w:ascii="Tahoma" w:hAnsi="Tahoma" w:cs="Tahoma"/>
          <w:color w:val="000000"/>
          <w:sz w:val="21"/>
          <w:szCs w:val="21"/>
          <w:u w:val="single"/>
          <w:shd w:val="clear" w:color="auto" w:fill="FFFFFF"/>
        </w:rPr>
        <w:t xml:space="preserve"> </w:t>
      </w:r>
      <w:r w:rsidRPr="004727B6">
        <w:rPr>
          <w:rFonts w:ascii="Tahoma" w:hAnsi="Tahoma" w:cs="Tahoma"/>
          <w:color w:val="000000"/>
          <w:sz w:val="21"/>
          <w:szCs w:val="21"/>
          <w:u w:val="single"/>
          <w:shd w:val="clear" w:color="auto" w:fill="FFFFFF"/>
        </w:rPr>
        <w:t>the probability density on configuration space really sums to unity? It seems like either</w:t>
      </w:r>
      <w:r w:rsidR="00150949" w:rsidRPr="004727B6">
        <w:rPr>
          <w:rFonts w:ascii="Tahoma" w:hAnsi="Tahoma" w:cs="Tahoma"/>
          <w:color w:val="000000"/>
          <w:sz w:val="21"/>
          <w:szCs w:val="21"/>
          <w:u w:val="single"/>
          <w:shd w:val="clear" w:color="auto" w:fill="FFFFFF"/>
        </w:rPr>
        <w:t xml:space="preserve"> </w:t>
      </w:r>
      <w:r w:rsidRPr="004727B6">
        <w:rPr>
          <w:rFonts w:ascii="Tahoma" w:hAnsi="Tahoma" w:cs="Tahoma"/>
          <w:color w:val="000000"/>
          <w:sz w:val="21"/>
          <w:szCs w:val="21"/>
          <w:u w:val="single"/>
          <w:shd w:val="clear" w:color="auto" w:fill="FFFFFF"/>
        </w:rPr>
        <w:t>there are a lot of constraints going on that aren</w:t>
      </w:r>
      <w:r w:rsidR="005E6540" w:rsidRPr="004727B6">
        <w:rPr>
          <w:rFonts w:ascii="Tahoma" w:hAnsi="Tahoma" w:cs="Tahoma"/>
          <w:color w:val="000000"/>
          <w:sz w:val="21"/>
          <w:szCs w:val="21"/>
          <w:u w:val="single"/>
          <w:shd w:val="clear" w:color="auto" w:fill="FFFFFF"/>
        </w:rPr>
        <w:t>’</w:t>
      </w:r>
      <w:r w:rsidRPr="004727B6">
        <w:rPr>
          <w:rFonts w:ascii="Tahoma" w:hAnsi="Tahoma" w:cs="Tahoma"/>
          <w:color w:val="000000"/>
          <w:sz w:val="21"/>
          <w:szCs w:val="21"/>
          <w:u w:val="single"/>
          <w:shd w:val="clear" w:color="auto" w:fill="FFFFFF"/>
        </w:rPr>
        <w:t>t stated, or there</w:t>
      </w:r>
      <w:r w:rsidR="005E6540" w:rsidRPr="004727B6">
        <w:rPr>
          <w:rFonts w:ascii="Tahoma" w:hAnsi="Tahoma" w:cs="Tahoma"/>
          <w:color w:val="000000"/>
          <w:sz w:val="21"/>
          <w:szCs w:val="21"/>
          <w:u w:val="single"/>
          <w:shd w:val="clear" w:color="auto" w:fill="FFFFFF"/>
        </w:rPr>
        <w:t>’</w:t>
      </w:r>
      <w:r w:rsidRPr="004727B6">
        <w:rPr>
          <w:rFonts w:ascii="Tahoma" w:hAnsi="Tahoma" w:cs="Tahoma"/>
          <w:color w:val="000000"/>
          <w:sz w:val="21"/>
          <w:szCs w:val="21"/>
          <w:u w:val="single"/>
          <w:shd w:val="clear" w:color="auto" w:fill="FFFFFF"/>
        </w:rPr>
        <w:t xml:space="preserve">s a missing </w:t>
      </w:r>
      <w:proofErr w:type="spellStart"/>
      <w:r w:rsidRPr="004727B6">
        <w:rPr>
          <w:rFonts w:ascii="Tahoma" w:hAnsi="Tahoma" w:cs="Tahoma"/>
          <w:color w:val="000000"/>
          <w:sz w:val="21"/>
          <w:szCs w:val="21"/>
          <w:u w:val="single"/>
          <w:shd w:val="clear" w:color="auto" w:fill="FFFFFF"/>
        </w:rPr>
        <w:t>prefactor</w:t>
      </w:r>
      <w:proofErr w:type="spellEnd"/>
      <w:r w:rsidRPr="004727B6">
        <w:rPr>
          <w:rFonts w:ascii="Tahoma" w:hAnsi="Tahoma" w:cs="Tahoma"/>
          <w:color w:val="000000"/>
          <w:sz w:val="21"/>
          <w:szCs w:val="21"/>
          <w:u w:val="single"/>
          <w:shd w:val="clear" w:color="auto" w:fill="FFFFFF"/>
        </w:rPr>
        <w:t>.</w:t>
      </w:r>
      <w:r w:rsidR="00150949" w:rsidRPr="004727B6">
        <w:rPr>
          <w:rFonts w:ascii="Tahoma" w:hAnsi="Tahoma" w:cs="Tahoma"/>
          <w:color w:val="000000"/>
          <w:sz w:val="21"/>
          <w:szCs w:val="21"/>
          <w:u w:val="single"/>
          <w:shd w:val="clear" w:color="auto" w:fill="FFFFFF"/>
        </w:rPr>
        <w:t xml:space="preserve"> </w:t>
      </w:r>
      <w:r w:rsidRPr="004727B6">
        <w:rPr>
          <w:rFonts w:ascii="Tahoma" w:hAnsi="Tahoma" w:cs="Tahoma"/>
          <w:color w:val="000000"/>
          <w:sz w:val="21"/>
          <w:szCs w:val="21"/>
          <w:u w:val="single"/>
          <w:shd w:val="clear" w:color="auto" w:fill="FFFFFF"/>
        </w:rPr>
        <w:t xml:space="preserve">Of course, her claim about the variance is insensitive to a missing </w:t>
      </w:r>
      <w:proofErr w:type="spellStart"/>
      <w:r w:rsidRPr="004727B6">
        <w:rPr>
          <w:rFonts w:ascii="Tahoma" w:hAnsi="Tahoma" w:cs="Tahoma"/>
          <w:color w:val="000000"/>
          <w:sz w:val="21"/>
          <w:szCs w:val="21"/>
          <w:u w:val="single"/>
          <w:shd w:val="clear" w:color="auto" w:fill="FFFFFF"/>
        </w:rPr>
        <w:t>prefactor</w:t>
      </w:r>
      <w:proofErr w:type="spellEnd"/>
      <w:r w:rsidRPr="004727B6">
        <w:rPr>
          <w:rFonts w:ascii="Tahoma" w:hAnsi="Tahoma" w:cs="Tahoma"/>
          <w:color w:val="000000"/>
          <w:sz w:val="21"/>
          <w:szCs w:val="21"/>
          <w:u w:val="single"/>
          <w:shd w:val="clear" w:color="auto" w:fill="FFFFFF"/>
        </w:rPr>
        <w:t xml:space="preserve">. </w:t>
      </w:r>
      <w:proofErr w:type="spellStart"/>
      <w:r w:rsidRPr="004727B6">
        <w:rPr>
          <w:rFonts w:ascii="Tahoma" w:hAnsi="Tahoma" w:cs="Tahoma"/>
          <w:color w:val="000000"/>
          <w:sz w:val="21"/>
          <w:szCs w:val="21"/>
          <w:u w:val="single"/>
          <w:shd w:val="clear" w:color="auto" w:fill="FFFFFF"/>
        </w:rPr>
        <w:t>However,</w:t>
      </w:r>
      <w:r w:rsidRPr="004727B6">
        <w:rPr>
          <w:rFonts w:ascii="Tahoma" w:hAnsi="Tahoma" w:cs="Tahoma" w:hint="eastAsia"/>
          <w:color w:val="000000"/>
          <w:sz w:val="21"/>
          <w:szCs w:val="21"/>
          <w:u w:val="single"/>
          <w:shd w:val="clear" w:color="auto" w:fill="FFFFFF"/>
        </w:rPr>
        <w:t>“</w:t>
      </w:r>
      <w:r w:rsidRPr="004727B6">
        <w:rPr>
          <w:rFonts w:ascii="Tahoma" w:hAnsi="Tahoma" w:cs="Tahoma"/>
          <w:color w:val="000000"/>
          <w:sz w:val="21"/>
          <w:szCs w:val="21"/>
          <w:u w:val="single"/>
          <w:shd w:val="clear" w:color="auto" w:fill="FFFFFF"/>
        </w:rPr>
        <w:t>greater</w:t>
      </w:r>
      <w:proofErr w:type="spellEnd"/>
      <w:r w:rsidRPr="004727B6">
        <w:rPr>
          <w:rFonts w:ascii="Tahoma" w:hAnsi="Tahoma" w:cs="Tahoma"/>
          <w:color w:val="000000"/>
          <w:sz w:val="21"/>
          <w:szCs w:val="21"/>
          <w:u w:val="single"/>
          <w:shd w:val="clear" w:color="auto" w:fill="FFFFFF"/>
        </w:rPr>
        <w:t xml:space="preserve"> randomness</w:t>
      </w:r>
      <w:r w:rsidRPr="004727B6">
        <w:rPr>
          <w:rFonts w:ascii="Tahoma" w:hAnsi="Tahoma" w:cs="Tahoma" w:hint="eastAsia"/>
          <w:color w:val="000000"/>
          <w:sz w:val="21"/>
          <w:szCs w:val="21"/>
          <w:u w:val="single"/>
          <w:shd w:val="clear" w:color="auto" w:fill="FFFFFF"/>
        </w:rPr>
        <w:t>”</w:t>
      </w:r>
      <w:r w:rsidRPr="004727B6">
        <w:rPr>
          <w:rFonts w:ascii="Tahoma" w:hAnsi="Tahoma" w:cs="Tahoma"/>
          <w:color w:val="000000"/>
          <w:sz w:val="21"/>
          <w:szCs w:val="21"/>
          <w:u w:val="single"/>
          <w:shd w:val="clear" w:color="auto" w:fill="FFFFFF"/>
        </w:rPr>
        <w:t xml:space="preserve"> is essentially meaningless. I think she means </w:t>
      </w:r>
      <w:r w:rsidRPr="004727B6">
        <w:rPr>
          <w:rFonts w:ascii="Tahoma" w:hAnsi="Tahoma" w:cs="Tahoma" w:hint="eastAsia"/>
          <w:color w:val="000000"/>
          <w:sz w:val="21"/>
          <w:szCs w:val="21"/>
          <w:u w:val="single"/>
          <w:shd w:val="clear" w:color="auto" w:fill="FFFFFF"/>
        </w:rPr>
        <w:t>“</w:t>
      </w:r>
      <w:r w:rsidRPr="004727B6">
        <w:rPr>
          <w:rFonts w:ascii="Tahoma" w:hAnsi="Tahoma" w:cs="Tahoma"/>
          <w:color w:val="000000"/>
          <w:sz w:val="21"/>
          <w:szCs w:val="21"/>
          <w:u w:val="single"/>
          <w:shd w:val="clear" w:color="auto" w:fill="FFFFFF"/>
        </w:rPr>
        <w:t>greater variance</w:t>
      </w:r>
      <w:r w:rsidRPr="004727B6">
        <w:rPr>
          <w:rFonts w:ascii="Tahoma" w:hAnsi="Tahoma" w:cs="Tahoma" w:hint="eastAsia"/>
          <w:color w:val="000000"/>
          <w:sz w:val="21"/>
          <w:szCs w:val="21"/>
          <w:u w:val="single"/>
          <w:shd w:val="clear" w:color="auto" w:fill="FFFFFF"/>
        </w:rPr>
        <w:t>”</w:t>
      </w:r>
      <w:r w:rsidRPr="004727B6">
        <w:rPr>
          <w:rFonts w:ascii="Tahoma" w:hAnsi="Tahoma" w:cs="Tahoma"/>
          <w:color w:val="000000"/>
          <w:sz w:val="21"/>
          <w:szCs w:val="21"/>
          <w:u w:val="single"/>
          <w:shd w:val="clear" w:color="auto" w:fill="FFFFFF"/>
        </w:rPr>
        <w:t>.</w:t>
      </w:r>
    </w:p>
    <w:p w14:paraId="7476F2AA" w14:textId="77777777" w:rsidR="00D05326" w:rsidRDefault="00DF672C" w:rsidP="00B214B9">
      <w:pPr>
        <w:rPr>
          <w:rFonts w:ascii="Tahoma" w:eastAsiaTheme="minorEastAsia" w:hAnsi="Tahoma" w:cs="Tahoma"/>
        </w:rPr>
      </w:pPr>
      <w:r>
        <w:rPr>
          <w:rFonts w:ascii="Tahoma" w:hAnsi="Tahoma" w:cs="Tahoma"/>
          <w:color w:val="000000"/>
          <w:sz w:val="21"/>
          <w:szCs w:val="21"/>
          <w:shd w:val="clear" w:color="auto" w:fill="FFFFFF"/>
        </w:rPr>
        <w:t xml:space="preserve">EW: </w:t>
      </w:r>
      <w:r w:rsidR="009872EC">
        <w:rPr>
          <w:rFonts w:ascii="Tahoma" w:hAnsi="Tahoma" w:cs="Tahoma"/>
          <w:color w:val="000000"/>
          <w:sz w:val="21"/>
          <w:szCs w:val="21"/>
          <w:shd w:val="clear" w:color="auto" w:fill="FFFFFF"/>
        </w:rPr>
        <w:t>From</w:t>
      </w:r>
      <w:r w:rsidR="00AA7272">
        <w:rPr>
          <w:rFonts w:ascii="Tahoma" w:hAnsi="Tahoma" w:cs="Tahoma"/>
          <w:color w:val="000000"/>
          <w:sz w:val="21"/>
          <w:szCs w:val="21"/>
          <w:shd w:val="clear" w:color="auto" w:fill="FFFFFF"/>
        </w:rPr>
        <w:t xml:space="preserve"> Equation (2)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β</m:t>
            </m:r>
          </m:sub>
        </m:sSub>
        <m:d>
          <m:dPr>
            <m:ctrlPr>
              <w:rPr>
                <w:rFonts w:ascii="Cambria Math" w:eastAsiaTheme="minorEastAsia" w:hAnsi="Cambria Math"/>
                <w:i/>
              </w:rPr>
            </m:ctrlPr>
          </m:dPr>
          <m:e>
            <m:r>
              <w:rPr>
                <w:rFonts w:ascii="Cambria Math" w:hAnsi="Cambria Math"/>
              </w:rPr>
              <m:t>σ</m:t>
            </m:r>
            <m:ctrlPr>
              <w:rPr>
                <w:rFonts w:ascii="Cambria Math" w:hAnsi="Cambria Math"/>
                <w:i/>
              </w:rPr>
            </m:ctrlPr>
          </m:e>
        </m:d>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-βH(σ)</m:t>
                </m:r>
              </m:sup>
            </m:sSup>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β</m:t>
                </m:r>
              </m:sub>
            </m:sSub>
          </m:den>
        </m:f>
        <m:r>
          <w:rPr>
            <w:rFonts w:ascii="Cambria Math" w:eastAsiaTheme="minorEastAsia" w:hAnsi="Cambria Math"/>
          </w:rPr>
          <m:t>,</m:t>
        </m:r>
      </m:oMath>
      <w:r w:rsidR="00AA7272">
        <w:rPr>
          <w:rFonts w:ascii="Tahoma" w:eastAsiaTheme="minorEastAsia" w:hAnsi="Tahoma" w:cs="Tahoma"/>
        </w:rPr>
        <w:t xml:space="preserve"> the Boltzman distribution, we can see that the probability densities sum to unity</w:t>
      </w:r>
      <w:r w:rsidR="00FA1DAF">
        <w:rPr>
          <w:rFonts w:ascii="Tahoma" w:eastAsiaTheme="minorEastAsia" w:hAnsi="Tahoma" w:cs="Tahoma"/>
        </w:rPr>
        <w:t xml:space="preserve"> because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β</m:t>
            </m:r>
          </m:sub>
        </m:sSub>
        <m:r>
          <w:rPr>
            <w:rFonts w:ascii="Cambria Math" w:eastAsiaTheme="minorEastAsia" w:hAnsi="Cambria Math"/>
          </w:rPr>
          <m:t>=</m:t>
        </m:r>
        <m:nary>
          <m:naryPr>
            <m:chr m:val="∑"/>
            <m:limLoc m:val="undOvr"/>
            <m:supHide m:val="1"/>
            <m:ctrlPr>
              <w:rPr>
                <w:rFonts w:ascii="Cambria Math" w:eastAsiaTheme="minorEastAsia" w:hAnsi="Cambria Math"/>
                <w:i/>
              </w:rPr>
            </m:ctrlPr>
          </m:naryPr>
          <m:sub>
            <m:r>
              <w:rPr>
                <w:rFonts w:ascii="Cambria Math" w:eastAsiaTheme="minorEastAsia" w:hAnsi="Cambria Math"/>
              </w:rPr>
              <m:t>σ</m:t>
            </m:r>
          </m:sub>
          <m:sup/>
          <m:e>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-βH(σ)</m:t>
                </m:r>
              </m:sup>
            </m:sSup>
          </m:e>
        </m:nary>
      </m:oMath>
      <w:r w:rsidR="00AA7272">
        <w:rPr>
          <w:rFonts w:ascii="Tahoma" w:eastAsiaTheme="minorEastAsia" w:hAnsi="Tahoma" w:cs="Tahoma"/>
        </w:rPr>
        <w:t>. Determination of the probability of a spin flip follows the Metropolis-Hastings Markov Chain Monte Carlo method</w:t>
      </w:r>
      <w:r w:rsidR="00A27CBB">
        <w:rPr>
          <w:rFonts w:ascii="Tahoma" w:eastAsiaTheme="minorEastAsia" w:hAnsi="Tahoma" w:cs="Tahoma"/>
        </w:rPr>
        <w:t>ology</w:t>
      </w:r>
      <w:r w:rsidR="000952FC">
        <w:rPr>
          <w:rFonts w:ascii="Tahoma" w:eastAsiaTheme="minorEastAsia" w:hAnsi="Tahoma" w:cs="Tahoma"/>
        </w:rPr>
        <w:t>.</w:t>
      </w:r>
      <w:r w:rsidR="00AA7272">
        <w:rPr>
          <w:rFonts w:ascii="Tahoma" w:eastAsiaTheme="minorEastAsia" w:hAnsi="Tahoma" w:cs="Tahoma"/>
        </w:rPr>
        <w:t xml:space="preserve"> </w:t>
      </w:r>
      <w:r w:rsidR="000952FC">
        <w:rPr>
          <w:rFonts w:ascii="Tahoma" w:eastAsiaTheme="minorEastAsia" w:hAnsi="Tahoma" w:cs="Tahoma"/>
        </w:rPr>
        <w:t>It</w:t>
      </w:r>
      <w:r w:rsidR="00AA7272">
        <w:rPr>
          <w:rFonts w:ascii="Tahoma" w:eastAsiaTheme="minorEastAsia" w:hAnsi="Tahoma" w:cs="Tahoma"/>
        </w:rPr>
        <w:t xml:space="preserve"> states that, starting from a state x, the procedure of </w:t>
      </w:r>
      <w:r w:rsidR="00D05326">
        <w:rPr>
          <w:rFonts w:ascii="Tahoma" w:eastAsiaTheme="minorEastAsia" w:hAnsi="Tahoma" w:cs="Tahoma"/>
        </w:rPr>
        <w:t xml:space="preserve">the </w:t>
      </w:r>
      <w:r w:rsidR="00AA7272">
        <w:rPr>
          <w:rFonts w:ascii="Tahoma" w:eastAsiaTheme="minorEastAsia" w:hAnsi="Tahoma" w:cs="Tahoma"/>
        </w:rPr>
        <w:t>next iteration is</w:t>
      </w:r>
      <w:r w:rsidR="00D05326">
        <w:rPr>
          <w:rFonts w:ascii="Tahoma" w:eastAsiaTheme="minorEastAsia" w:hAnsi="Tahoma" w:cs="Tahoma"/>
        </w:rPr>
        <w:t xml:space="preserve"> as follows</w:t>
      </w:r>
      <w:r w:rsidR="00AA7272">
        <w:rPr>
          <w:rFonts w:ascii="Tahoma" w:eastAsiaTheme="minorEastAsia" w:hAnsi="Tahoma" w:cs="Tahoma"/>
        </w:rPr>
        <w:t xml:space="preserve">: </w:t>
      </w:r>
    </w:p>
    <w:p w14:paraId="45530A10" w14:textId="1CA5CA64" w:rsidR="00D05326" w:rsidRDefault="00D05326" w:rsidP="00B214B9">
      <w:pPr>
        <w:rPr>
          <w:rFonts w:ascii="Tahoma" w:eastAsiaTheme="minorEastAsia" w:hAnsi="Tahoma" w:cs="Tahoma"/>
        </w:rPr>
      </w:pPr>
      <w:r>
        <w:rPr>
          <w:rFonts w:ascii="Tahoma" w:eastAsiaTheme="minorEastAsia" w:hAnsi="Tahoma" w:cs="Tahoma"/>
        </w:rPr>
        <w:t xml:space="preserve">First </w:t>
      </w:r>
      <w:r w:rsidR="00AA7272">
        <w:rPr>
          <w:rFonts w:ascii="Tahoma" w:eastAsiaTheme="minorEastAsia" w:hAnsi="Tahoma" w:cs="Tahoma"/>
        </w:rPr>
        <w:t>choose a candidate x’</w:t>
      </w:r>
      <w:r>
        <w:rPr>
          <w:rFonts w:ascii="Tahoma" w:eastAsiaTheme="minorEastAsia" w:hAnsi="Tahoma" w:cs="Tahoma"/>
        </w:rPr>
        <w:t>.</w:t>
      </w:r>
      <w:r w:rsidR="00AA7272">
        <w:rPr>
          <w:rFonts w:ascii="Tahoma" w:eastAsiaTheme="minorEastAsia" w:hAnsi="Tahoma" w:cs="Tahoma"/>
        </w:rPr>
        <w:t xml:space="preserve"> </w:t>
      </w:r>
      <w:r>
        <w:rPr>
          <w:rFonts w:ascii="Tahoma" w:eastAsiaTheme="minorEastAsia" w:hAnsi="Tahoma" w:cs="Tahoma"/>
        </w:rPr>
        <w:t>t</w:t>
      </w:r>
      <w:r w:rsidR="00AA7272">
        <w:rPr>
          <w:rFonts w:ascii="Tahoma" w:eastAsiaTheme="minorEastAsia" w:hAnsi="Tahoma" w:cs="Tahoma"/>
        </w:rPr>
        <w:t xml:space="preserve">he probability of accepting x’ is min(1, P(x’)/P(x)), where P(x) is the probability density function. It is mathematically proven that, following this migration process, such a Markov process will asymptotically reach the stationary distribution </w:t>
      </w:r>
      <w:r w:rsidR="001A0284">
        <w:rPr>
          <w:rFonts w:ascii="Tahoma" w:eastAsiaTheme="minorEastAsia" w:hAnsi="Tahoma" w:cs="Tahoma"/>
        </w:rPr>
        <w:t xml:space="preserve">defined by </w:t>
      </w:r>
      <w:r w:rsidR="00AA7272">
        <w:rPr>
          <w:rFonts w:ascii="Tahoma" w:eastAsiaTheme="minorEastAsia" w:hAnsi="Tahoma" w:cs="Tahoma"/>
        </w:rPr>
        <w:t xml:space="preserve">P(x). </w:t>
      </w:r>
      <w:proofErr w:type="gramStart"/>
      <w:r w:rsidR="00D26839">
        <w:rPr>
          <w:rFonts w:ascii="Tahoma" w:eastAsiaTheme="minorEastAsia" w:hAnsi="Tahoma" w:cs="Tahoma"/>
        </w:rPr>
        <w:t>So</w:t>
      </w:r>
      <w:proofErr w:type="gramEnd"/>
      <w:r w:rsidR="00D26839">
        <w:rPr>
          <w:rFonts w:ascii="Tahoma" w:eastAsiaTheme="minorEastAsia" w:hAnsi="Tahoma" w:cs="Tahoma"/>
        </w:rPr>
        <w:t xml:space="preserve"> if we </w:t>
      </w:r>
      <w:r w:rsidR="00D26839" w:rsidRPr="004727B6">
        <w:rPr>
          <w:rFonts w:ascii="Tahoma" w:eastAsiaTheme="minorEastAsia" w:hAnsi="Tahoma" w:cs="Tahoma"/>
        </w:rPr>
        <w:t>computationa</w:t>
      </w:r>
      <w:r>
        <w:rPr>
          <w:rFonts w:ascii="Tahoma" w:eastAsiaTheme="minorEastAsia" w:hAnsi="Tahoma" w:cs="Tahoma"/>
        </w:rPr>
        <w:t>lly</w:t>
      </w:r>
      <w:r w:rsidR="00D26839" w:rsidRPr="004727B6">
        <w:rPr>
          <w:rFonts w:ascii="Tahoma" w:eastAsiaTheme="minorEastAsia" w:hAnsi="Tahoma" w:cs="Tahoma"/>
        </w:rPr>
        <w:t xml:space="preserve"> implement the Metropolis algorithm with flip</w:t>
      </w:r>
      <w:r w:rsidRPr="004727B6">
        <w:rPr>
          <w:rFonts w:ascii="Tahoma" w:eastAsiaTheme="minorEastAsia" w:hAnsi="Tahoma" w:cs="Tahoma"/>
        </w:rPr>
        <w:t>ping</w:t>
      </w:r>
      <w:r w:rsidR="00D26839" w:rsidRPr="004727B6">
        <w:rPr>
          <w:rFonts w:ascii="Tahoma" w:eastAsiaTheme="minorEastAsia" w:hAnsi="Tahoma" w:cs="Tahoma"/>
        </w:rPr>
        <w:t xml:space="preserve"> probability as </w:t>
      </w:r>
      <w:bookmarkStart w:id="144" w:name="_Hlk163409044"/>
      <m:oMath>
        <m:r>
          <m:rPr>
            <m:sty m:val="p"/>
          </m:rPr>
          <w:rPr>
            <w:rFonts w:ascii="Cambria Math" w:eastAsiaTheme="minorEastAsia" w:hAnsi="Cambria Math" w:cs="Tahoma"/>
          </w:rPr>
          <m:t>min⁡(1,</m:t>
        </m:r>
        <m:sSup>
          <m:sSupPr>
            <m:ctrlPr>
              <w:rPr>
                <w:rFonts w:ascii="Cambria Math" w:eastAsiaTheme="minorEastAsia" w:hAnsi="Cambria Math" w:cs="Tahoma"/>
              </w:rPr>
            </m:ctrlPr>
          </m:sSupPr>
          <m:e>
            <m:r>
              <w:rPr>
                <w:rFonts w:ascii="Cambria Math" w:eastAsiaTheme="minorEastAsia" w:hAnsi="Cambria Math" w:cs="Tahoma"/>
              </w:rPr>
              <m:t>e</m:t>
            </m:r>
          </m:e>
          <m:sup>
            <m:r>
              <m:rPr>
                <m:sty m:val="p"/>
              </m:rPr>
              <w:rPr>
                <w:rFonts w:ascii="Cambria Math" w:eastAsiaTheme="minorEastAsia" w:hAnsi="Cambria Math" w:cs="Tahoma"/>
              </w:rPr>
              <m:t>-</m:t>
            </m:r>
            <m:r>
              <w:rPr>
                <w:rFonts w:ascii="Cambria Math" w:eastAsiaTheme="minorEastAsia" w:hAnsi="Cambria Math" w:cs="Tahoma"/>
              </w:rPr>
              <m:t>β</m:t>
            </m:r>
            <m:r>
              <m:rPr>
                <m:sty m:val="p"/>
              </m:rPr>
              <w:rPr>
                <w:rFonts w:ascii="Cambria Math" w:eastAsiaTheme="minorEastAsia" w:hAnsi="Cambria Math" w:cs="Tahoma"/>
              </w:rPr>
              <m:t>(</m:t>
            </m:r>
            <m:sSub>
              <m:sSubPr>
                <m:ctrlPr>
                  <w:rPr>
                    <w:rFonts w:ascii="Cambria Math" w:eastAsiaTheme="minorEastAsia" w:hAnsi="Cambria Math" w:cs="Tahoma"/>
                  </w:rPr>
                </m:ctrlPr>
              </m:sSubPr>
              <m:e>
                <m:r>
                  <w:rPr>
                    <w:rFonts w:ascii="Cambria Math" w:eastAsiaTheme="minorEastAsia" w:hAnsi="Cambria Math" w:cs="Tahoma"/>
                  </w:rPr>
                  <m:t>H</m:t>
                </m:r>
              </m:e>
              <m:sub>
                <m:r>
                  <m:rPr>
                    <m:sty m:val="p"/>
                  </m:rPr>
                  <w:rPr>
                    <w:rFonts w:ascii="Cambria Math" w:eastAsiaTheme="minorEastAsia" w:hAnsi="Cambria Math" w:cs="Tahoma"/>
                  </w:rPr>
                  <m:t>ν</m:t>
                </m:r>
              </m:sub>
            </m:sSub>
            <m:r>
              <m:rPr>
                <m:sty m:val="p"/>
              </m:rPr>
              <w:rPr>
                <w:rFonts w:ascii="Cambria Math" w:eastAsiaTheme="minorEastAsia" w:hAnsi="Cambria Math" w:cs="Tahoma"/>
              </w:rPr>
              <m:t>-</m:t>
            </m:r>
            <m:sSub>
              <m:sSubPr>
                <m:ctrlPr>
                  <w:rPr>
                    <w:rFonts w:ascii="Cambria Math" w:eastAsiaTheme="minorEastAsia" w:hAnsi="Cambria Math" w:cs="Tahoma"/>
                  </w:rPr>
                </m:ctrlPr>
              </m:sSubPr>
              <m:e>
                <m:r>
                  <w:rPr>
                    <w:rFonts w:ascii="Cambria Math" w:eastAsiaTheme="minorEastAsia" w:hAnsi="Cambria Math" w:cs="Tahoma"/>
                  </w:rPr>
                  <m:t>H</m:t>
                </m:r>
              </m:e>
              <m:sub>
                <m:r>
                  <w:rPr>
                    <w:rFonts w:ascii="Cambria Math" w:eastAsiaTheme="minorEastAsia" w:hAnsi="Cambria Math" w:cs="Tahoma"/>
                  </w:rPr>
                  <m:t>μ</m:t>
                </m:r>
              </m:sub>
            </m:sSub>
            <m:r>
              <m:rPr>
                <m:sty m:val="p"/>
              </m:rPr>
              <w:rPr>
                <w:rFonts w:ascii="Cambria Math" w:eastAsiaTheme="minorEastAsia" w:hAnsi="Cambria Math" w:cs="Tahoma"/>
              </w:rPr>
              <m:t>)</m:t>
            </m:r>
          </m:sup>
        </m:sSup>
        <w:bookmarkEnd w:id="144"/>
        <m:r>
          <m:rPr>
            <m:sty m:val="p"/>
          </m:rPr>
          <w:rPr>
            <w:rFonts w:ascii="Cambria Math" w:eastAsiaTheme="minorEastAsia" w:hAnsi="Cambria Math" w:cs="Tahoma"/>
          </w:rPr>
          <m:t>)</m:t>
        </m:r>
      </m:oMath>
      <w:r w:rsidR="00D26839">
        <w:rPr>
          <w:rFonts w:ascii="Tahoma" w:eastAsiaTheme="minorEastAsia" w:hAnsi="Tahoma" w:cs="Tahoma"/>
        </w:rPr>
        <w:t xml:space="preserve">, </w:t>
      </w:r>
      <w:r w:rsidR="00D26839" w:rsidRPr="004727B6">
        <w:rPr>
          <w:rFonts w:ascii="Tahoma" w:eastAsiaTheme="minorEastAsia" w:hAnsi="Tahoma" w:cs="Tahoma"/>
        </w:rPr>
        <w:t xml:space="preserve">the final stationary distribution will converge to </w:t>
      </w:r>
      <m:oMath>
        <m:sSub>
          <m:sSubPr>
            <m:ctrlPr>
              <w:rPr>
                <w:rFonts w:ascii="Cambria Math" w:eastAsiaTheme="minorEastAsia" w:hAnsi="Cambria Math" w:cs="Tahoma"/>
              </w:rPr>
            </m:ctrlPr>
          </m:sSubPr>
          <m:e>
            <m:r>
              <w:rPr>
                <w:rFonts w:ascii="Cambria Math" w:eastAsiaTheme="minorEastAsia" w:hAnsi="Cambria Math" w:cs="Tahoma"/>
              </w:rPr>
              <m:t>P</m:t>
            </m:r>
          </m:e>
          <m:sub>
            <m:r>
              <w:rPr>
                <w:rFonts w:ascii="Cambria Math" w:eastAsiaTheme="minorEastAsia" w:hAnsi="Cambria Math" w:cs="Tahoma"/>
              </w:rPr>
              <m:t>β</m:t>
            </m:r>
          </m:sub>
        </m:sSub>
        <m:d>
          <m:dPr>
            <m:ctrlPr>
              <w:rPr>
                <w:rFonts w:ascii="Cambria Math" w:eastAsiaTheme="minorEastAsia" w:hAnsi="Cambria Math" w:cs="Tahoma"/>
              </w:rPr>
            </m:ctrlPr>
          </m:dPr>
          <m:e>
            <m:r>
              <w:rPr>
                <w:rFonts w:ascii="Cambria Math" w:eastAsiaTheme="minorEastAsia" w:hAnsi="Cambria Math" w:cs="Tahoma"/>
              </w:rPr>
              <m:t>σ</m:t>
            </m:r>
          </m:e>
        </m:d>
        <m:r>
          <m:rPr>
            <m:sty m:val="p"/>
          </m:rPr>
          <w:rPr>
            <w:rFonts w:ascii="Cambria Math" w:eastAsiaTheme="minorEastAsia" w:hAnsi="Cambria Math" w:cs="Tahoma"/>
          </w:rPr>
          <m:t>=</m:t>
        </m:r>
        <m:f>
          <m:fPr>
            <m:ctrlPr>
              <w:rPr>
                <w:rFonts w:ascii="Cambria Math" w:eastAsiaTheme="minorEastAsia" w:hAnsi="Cambria Math" w:cs="Tahoma"/>
              </w:rPr>
            </m:ctrlPr>
          </m:fPr>
          <m:num>
            <m:sSup>
              <m:sSupPr>
                <m:ctrlPr>
                  <w:rPr>
                    <w:rFonts w:ascii="Cambria Math" w:eastAsiaTheme="minorEastAsia" w:hAnsi="Cambria Math" w:cs="Tahoma"/>
                  </w:rPr>
                </m:ctrlPr>
              </m:sSupPr>
              <m:e>
                <m:r>
                  <w:rPr>
                    <w:rFonts w:ascii="Cambria Math" w:eastAsiaTheme="minorEastAsia" w:hAnsi="Cambria Math" w:cs="Tahoma"/>
                  </w:rPr>
                  <m:t>e</m:t>
                </m:r>
              </m:e>
              <m:sup>
                <m:r>
                  <m:rPr>
                    <m:sty m:val="p"/>
                  </m:rPr>
                  <w:rPr>
                    <w:rFonts w:ascii="Cambria Math" w:eastAsiaTheme="minorEastAsia" w:hAnsi="Cambria Math" w:cs="Tahoma"/>
                  </w:rPr>
                  <m:t>-</m:t>
                </m:r>
                <m:r>
                  <w:rPr>
                    <w:rFonts w:ascii="Cambria Math" w:eastAsiaTheme="minorEastAsia" w:hAnsi="Cambria Math" w:cs="Tahoma"/>
                  </w:rPr>
                  <m:t>βH</m:t>
                </m:r>
                <m:r>
                  <m:rPr>
                    <m:sty m:val="p"/>
                  </m:rPr>
                  <w:rPr>
                    <w:rFonts w:ascii="Cambria Math" w:eastAsiaTheme="minorEastAsia" w:hAnsi="Cambria Math" w:cs="Tahoma"/>
                  </w:rPr>
                  <m:t>(</m:t>
                </m:r>
                <m:r>
                  <w:rPr>
                    <w:rFonts w:ascii="Cambria Math" w:eastAsiaTheme="minorEastAsia" w:hAnsi="Cambria Math" w:cs="Tahoma"/>
                  </w:rPr>
                  <m:t>σ</m:t>
                </m:r>
                <m:r>
                  <m:rPr>
                    <m:sty m:val="p"/>
                  </m:rPr>
                  <w:rPr>
                    <w:rFonts w:ascii="Cambria Math" w:eastAsiaTheme="minorEastAsia" w:hAnsi="Cambria Math" w:cs="Tahoma"/>
                  </w:rPr>
                  <m:t>)</m:t>
                </m:r>
              </m:sup>
            </m:sSup>
          </m:num>
          <m:den>
            <m:sSub>
              <m:sSubPr>
                <m:ctrlPr>
                  <w:rPr>
                    <w:rFonts w:ascii="Cambria Math" w:eastAsiaTheme="minorEastAsia" w:hAnsi="Cambria Math" w:cs="Tahoma"/>
                  </w:rPr>
                </m:ctrlPr>
              </m:sSubPr>
              <m:e>
                <m:r>
                  <w:rPr>
                    <w:rFonts w:ascii="Cambria Math" w:eastAsiaTheme="minorEastAsia" w:hAnsi="Cambria Math" w:cs="Tahoma"/>
                  </w:rPr>
                  <m:t>Z</m:t>
                </m:r>
              </m:e>
              <m:sub>
                <m:r>
                  <w:rPr>
                    <w:rFonts w:ascii="Cambria Math" w:eastAsiaTheme="minorEastAsia" w:hAnsi="Cambria Math" w:cs="Tahoma"/>
                  </w:rPr>
                  <m:t>β</m:t>
                </m:r>
              </m:sub>
            </m:sSub>
          </m:den>
        </m:f>
        <m:r>
          <m:rPr>
            <m:sty m:val="p"/>
          </m:rPr>
          <w:rPr>
            <w:rFonts w:ascii="Cambria Math" w:eastAsiaTheme="minorEastAsia" w:hAnsi="Cambria Math" w:cs="Tahoma"/>
          </w:rPr>
          <m:t>,</m:t>
        </m:r>
      </m:oMath>
      <w:r w:rsidR="00D26839">
        <w:rPr>
          <w:rFonts w:ascii="Tahoma" w:eastAsiaTheme="minorEastAsia" w:hAnsi="Tahoma" w:cs="Tahoma"/>
        </w:rPr>
        <w:t xml:space="preserve"> </w:t>
      </w:r>
      <w:r w:rsidR="007666B6">
        <w:rPr>
          <w:rFonts w:ascii="Tahoma" w:eastAsiaTheme="minorEastAsia" w:hAnsi="Tahoma" w:cs="Tahoma"/>
        </w:rPr>
        <w:t>which sum</w:t>
      </w:r>
      <w:r w:rsidR="00D26839">
        <w:rPr>
          <w:rFonts w:ascii="Tahoma" w:eastAsiaTheme="minorEastAsia" w:hAnsi="Tahoma" w:cs="Tahoma"/>
        </w:rPr>
        <w:t xml:space="preserve"> to unity</w:t>
      </w:r>
      <w:r>
        <w:rPr>
          <w:rFonts w:ascii="Tahoma" w:eastAsiaTheme="minorEastAsia" w:hAnsi="Tahoma" w:cs="Tahoma"/>
        </w:rPr>
        <w:t xml:space="preserve"> over </w:t>
      </w:r>
      <m:oMath>
        <m:r>
          <w:rPr>
            <w:rFonts w:ascii="Cambria Math" w:eastAsiaTheme="minorEastAsia" w:hAnsi="Cambria Math" w:cs="Tahoma"/>
          </w:rPr>
          <m:t>σ</m:t>
        </m:r>
      </m:oMath>
      <w:r>
        <w:rPr>
          <w:rFonts w:ascii="Tahoma" w:eastAsiaTheme="minorEastAsia" w:hAnsi="Tahoma" w:cs="Tahoma"/>
        </w:rPr>
        <w:t xml:space="preserve"> </w:t>
      </w:r>
      <w:r w:rsidR="00D26839">
        <w:rPr>
          <w:rFonts w:ascii="Tahoma" w:eastAsiaTheme="minorEastAsia" w:hAnsi="Tahoma" w:cs="Tahoma"/>
        </w:rPr>
        <w:t xml:space="preserve">. There is no missing </w:t>
      </w:r>
      <w:proofErr w:type="spellStart"/>
      <w:r w:rsidR="00D26839">
        <w:rPr>
          <w:rFonts w:ascii="Tahoma" w:eastAsiaTheme="minorEastAsia" w:hAnsi="Tahoma" w:cs="Tahoma"/>
        </w:rPr>
        <w:t>prefactor</w:t>
      </w:r>
      <w:proofErr w:type="spellEnd"/>
      <w:r w:rsidR="00D26839">
        <w:rPr>
          <w:rFonts w:ascii="Tahoma" w:eastAsiaTheme="minorEastAsia" w:hAnsi="Tahoma" w:cs="Tahoma"/>
        </w:rPr>
        <w:t xml:space="preserve"> here. </w:t>
      </w:r>
    </w:p>
    <w:p w14:paraId="576AD6D0" w14:textId="3CD990BD" w:rsidR="00D26839" w:rsidRDefault="00ED0A31" w:rsidP="00B214B9">
      <w:pPr>
        <w:rPr>
          <w:rFonts w:ascii="Tahoma" w:eastAsiaTheme="minorEastAsia" w:hAnsi="Tahoma" w:cs="Tahoma"/>
        </w:rPr>
      </w:pPr>
      <w:r>
        <w:rPr>
          <w:rFonts w:ascii="Tahoma" w:eastAsiaTheme="minorEastAsia" w:hAnsi="Tahoma" w:cs="Tahoma"/>
        </w:rPr>
        <w:t>Detailed proof of Metropolis MCMC</w:t>
      </w:r>
      <w:r w:rsidR="00AA7272">
        <w:rPr>
          <w:rFonts w:ascii="Tahoma" w:eastAsiaTheme="minorEastAsia" w:hAnsi="Tahoma" w:cs="Tahoma"/>
        </w:rPr>
        <w:t xml:space="preserve"> can be found </w:t>
      </w:r>
      <w:r w:rsidR="00D05326">
        <w:rPr>
          <w:rFonts w:ascii="Tahoma" w:eastAsiaTheme="minorEastAsia" w:hAnsi="Tahoma" w:cs="Tahoma"/>
        </w:rPr>
        <w:t>at</w:t>
      </w:r>
      <w:r w:rsidR="00AA7272">
        <w:rPr>
          <w:rFonts w:ascii="Tahoma" w:eastAsiaTheme="minorEastAsia" w:hAnsi="Tahoma" w:cs="Tahoma"/>
        </w:rPr>
        <w:t xml:space="preserve"> </w:t>
      </w:r>
      <w:hyperlink r:id="rId26" w:history="1">
        <w:r w:rsidR="00AA7272" w:rsidRPr="00077E31">
          <w:rPr>
            <w:rStyle w:val="Hyperlink"/>
            <w:rFonts w:ascii="Tahoma" w:eastAsiaTheme="minorEastAsia" w:hAnsi="Tahoma" w:cs="Tahoma"/>
          </w:rPr>
          <w:t>https://en.wikipedia.org/wiki/Metropolis%E2%80%93Hastings_algorithm</w:t>
        </w:r>
      </w:hyperlink>
      <w:r w:rsidR="006F1E5E">
        <w:rPr>
          <w:rFonts w:ascii="Tahoma" w:eastAsiaTheme="minorEastAsia" w:hAnsi="Tahoma" w:cs="Tahoma"/>
        </w:rPr>
        <w:t xml:space="preserve"> and Metropolis’s paper as reference [42] of </w:t>
      </w:r>
      <w:r w:rsidR="00D05326">
        <w:rPr>
          <w:rFonts w:ascii="Tahoma" w:eastAsiaTheme="minorEastAsia" w:hAnsi="Tahoma" w:cs="Tahoma"/>
        </w:rPr>
        <w:t>our</w:t>
      </w:r>
      <w:r w:rsidR="006F1E5E">
        <w:rPr>
          <w:rFonts w:ascii="Tahoma" w:eastAsiaTheme="minorEastAsia" w:hAnsi="Tahoma" w:cs="Tahoma"/>
        </w:rPr>
        <w:t xml:space="preserve"> paper. </w:t>
      </w:r>
      <w:r w:rsidR="00793D00">
        <w:rPr>
          <w:rFonts w:ascii="Tahoma" w:eastAsiaTheme="minorEastAsia" w:hAnsi="Tahoma" w:cs="Tahoma"/>
        </w:rPr>
        <w:t xml:space="preserve">We also added another citation on simulation of </w:t>
      </w:r>
      <w:proofErr w:type="gramStart"/>
      <w:r w:rsidR="00793D00">
        <w:rPr>
          <w:rFonts w:ascii="Tahoma" w:eastAsiaTheme="minorEastAsia" w:hAnsi="Tahoma" w:cs="Tahoma"/>
        </w:rPr>
        <w:t>Ising</w:t>
      </w:r>
      <w:proofErr w:type="gramEnd"/>
      <w:r w:rsidR="00793D00">
        <w:rPr>
          <w:rFonts w:ascii="Tahoma" w:eastAsiaTheme="minorEastAsia" w:hAnsi="Tahoma" w:cs="Tahoma"/>
        </w:rPr>
        <w:t xml:space="preserve"> model using Metropolis algorithm as reference [36]</w:t>
      </w:r>
      <w:r w:rsidR="00D05326">
        <w:rPr>
          <w:rFonts w:ascii="Tahoma" w:eastAsiaTheme="minorEastAsia" w:hAnsi="Tahoma" w:cs="Tahoma"/>
        </w:rPr>
        <w:t xml:space="preserve">, the one </w:t>
      </w:r>
      <w:r w:rsidR="00793D00">
        <w:rPr>
          <w:rFonts w:ascii="Tahoma" w:eastAsiaTheme="minorEastAsia" w:hAnsi="Tahoma" w:cs="Tahoma"/>
        </w:rPr>
        <w:t xml:space="preserve">by </w:t>
      </w:r>
      <w:proofErr w:type="spellStart"/>
      <w:r w:rsidR="00793D00">
        <w:rPr>
          <w:rFonts w:ascii="Tahoma" w:eastAsiaTheme="minorEastAsia" w:hAnsi="Tahoma" w:cs="Tahoma"/>
        </w:rPr>
        <w:t>Shekaari</w:t>
      </w:r>
      <w:proofErr w:type="spellEnd"/>
      <w:r w:rsidR="00793D00">
        <w:rPr>
          <w:rFonts w:ascii="Tahoma" w:eastAsiaTheme="minorEastAsia" w:hAnsi="Tahoma" w:cs="Tahoma"/>
        </w:rPr>
        <w:t xml:space="preserve">, A. et al. “Theory and </w:t>
      </w:r>
      <w:r w:rsidR="00793D00">
        <w:rPr>
          <w:rFonts w:ascii="Tahoma" w:eastAsiaTheme="minorEastAsia" w:hAnsi="Tahoma" w:cs="Tahoma"/>
        </w:rPr>
        <w:lastRenderedPageBreak/>
        <w:t>simulation of the Ising model”, where the essence of Metropolis and the factor P(x’)/P(x) is explained.</w:t>
      </w:r>
    </w:p>
    <w:p w14:paraId="2EF90C60" w14:textId="743A4C95" w:rsidR="00DF672C" w:rsidRPr="004727B6" w:rsidRDefault="00F4733E" w:rsidP="00B214B9">
      <w:pPr>
        <w:rPr>
          <w:rFonts w:ascii="Tahoma" w:eastAsiaTheme="minorEastAsia" w:hAnsi="Tahoma" w:cs="Tahoma"/>
        </w:rPr>
      </w:pPr>
      <w:r w:rsidRPr="004727B6">
        <w:rPr>
          <w:rFonts w:ascii="Tahoma" w:eastAsiaTheme="minorEastAsia" w:hAnsi="Tahoma" w:cs="Tahoma"/>
        </w:rPr>
        <w:t>Thanks for pointing out the wording issue. We have revised “greater randomness” to “greater variance”.</w:t>
      </w:r>
    </w:p>
    <w:p w14:paraId="65BD9C34" w14:textId="77777777" w:rsidR="00F4733E" w:rsidRDefault="00F4733E" w:rsidP="00B214B9">
      <w:pPr>
        <w:rPr>
          <w:rFonts w:ascii="Tahoma" w:hAnsi="Tahoma" w:cs="Tahoma"/>
          <w:color w:val="000000"/>
          <w:sz w:val="21"/>
          <w:szCs w:val="21"/>
          <w:shd w:val="clear" w:color="auto" w:fill="FFFFFF"/>
        </w:rPr>
      </w:pPr>
    </w:p>
    <w:p w14:paraId="18CB8503" w14:textId="0405DFCC" w:rsidR="00B214B9" w:rsidRPr="004727B6" w:rsidRDefault="00B214B9" w:rsidP="00B214B9">
      <w:pPr>
        <w:rPr>
          <w:rFonts w:ascii="Tahoma" w:hAnsi="Tahoma" w:cs="Tahoma"/>
          <w:color w:val="000000"/>
          <w:sz w:val="21"/>
          <w:szCs w:val="21"/>
          <w:u w:val="single"/>
          <w:shd w:val="clear" w:color="auto" w:fill="FFFFFF"/>
        </w:rPr>
      </w:pPr>
      <w:r w:rsidRPr="004727B6">
        <w:rPr>
          <w:rFonts w:ascii="Tahoma" w:hAnsi="Tahoma" w:cs="Tahoma"/>
          <w:color w:val="000000"/>
          <w:sz w:val="21"/>
          <w:szCs w:val="21"/>
          <w:u w:val="single"/>
          <w:shd w:val="clear" w:color="auto" w:fill="FFFFFF"/>
        </w:rPr>
        <w:t xml:space="preserve">24. </w:t>
      </w:r>
      <w:r w:rsidRPr="004727B6">
        <w:rPr>
          <w:rFonts w:ascii="Tahoma" w:hAnsi="Tahoma" w:cs="Tahoma" w:hint="eastAsia"/>
          <w:color w:val="000000"/>
          <w:sz w:val="21"/>
          <w:szCs w:val="21"/>
          <w:u w:val="single"/>
          <w:shd w:val="clear" w:color="auto" w:fill="FFFFFF"/>
        </w:rPr>
        <w:t>“</w:t>
      </w:r>
      <w:r w:rsidRPr="004727B6">
        <w:rPr>
          <w:rFonts w:ascii="Tahoma" w:hAnsi="Tahoma" w:cs="Tahoma"/>
          <w:color w:val="000000"/>
          <w:sz w:val="21"/>
          <w:szCs w:val="21"/>
          <w:u w:val="single"/>
          <w:shd w:val="clear" w:color="auto" w:fill="FFFFFF"/>
        </w:rPr>
        <w:t>less</w:t>
      </w:r>
      <w:r w:rsidRPr="004727B6">
        <w:rPr>
          <w:rFonts w:ascii="Tahoma" w:hAnsi="Tahoma" w:cs="Tahoma" w:hint="eastAsia"/>
          <w:color w:val="000000"/>
          <w:sz w:val="21"/>
          <w:szCs w:val="21"/>
          <w:u w:val="single"/>
          <w:shd w:val="clear" w:color="auto" w:fill="FFFFFF"/>
        </w:rPr>
        <w:t>”</w:t>
      </w:r>
      <w:r w:rsidRPr="004727B6">
        <w:rPr>
          <w:rFonts w:ascii="Tahoma" w:hAnsi="Tahoma" w:cs="Tahoma"/>
          <w:color w:val="000000"/>
          <w:sz w:val="21"/>
          <w:szCs w:val="21"/>
          <w:u w:val="single"/>
          <w:shd w:val="clear" w:color="auto" w:fill="FFFFFF"/>
        </w:rPr>
        <w:t xml:space="preserve"> should probably be </w:t>
      </w:r>
      <w:r w:rsidRPr="004727B6">
        <w:rPr>
          <w:rFonts w:ascii="Tahoma" w:hAnsi="Tahoma" w:cs="Tahoma" w:hint="eastAsia"/>
          <w:color w:val="000000"/>
          <w:sz w:val="21"/>
          <w:szCs w:val="21"/>
          <w:u w:val="single"/>
          <w:shd w:val="clear" w:color="auto" w:fill="FFFFFF"/>
        </w:rPr>
        <w:t>”</w:t>
      </w:r>
      <w:r w:rsidRPr="004727B6">
        <w:rPr>
          <w:rFonts w:ascii="Tahoma" w:hAnsi="Tahoma" w:cs="Tahoma"/>
          <w:color w:val="000000"/>
          <w:sz w:val="21"/>
          <w:szCs w:val="21"/>
          <w:u w:val="single"/>
          <w:shd w:val="clear" w:color="auto" w:fill="FFFFFF"/>
        </w:rPr>
        <w:t>fewer</w:t>
      </w:r>
      <w:r w:rsidRPr="004727B6">
        <w:rPr>
          <w:rFonts w:ascii="Tahoma" w:hAnsi="Tahoma" w:cs="Tahoma" w:hint="eastAsia"/>
          <w:color w:val="000000"/>
          <w:sz w:val="21"/>
          <w:szCs w:val="21"/>
          <w:u w:val="single"/>
          <w:shd w:val="clear" w:color="auto" w:fill="FFFFFF"/>
        </w:rPr>
        <w:t>”</w:t>
      </w:r>
    </w:p>
    <w:p w14:paraId="708045E2" w14:textId="0DC57220" w:rsidR="004B3C21" w:rsidRDefault="008E0738" w:rsidP="00B214B9">
      <w:pPr>
        <w:rPr>
          <w:rFonts w:ascii="Tahoma" w:hAnsi="Tahoma" w:cs="Tahoma"/>
          <w:color w:val="000000"/>
          <w:sz w:val="21"/>
          <w:szCs w:val="21"/>
          <w:shd w:val="clear" w:color="auto" w:fill="FFFFFF"/>
        </w:rPr>
      </w:pPr>
      <w:r>
        <w:rPr>
          <w:rFonts w:ascii="Tahoma" w:hAnsi="Tahoma" w:cs="Tahoma"/>
          <w:color w:val="000000"/>
          <w:sz w:val="21"/>
          <w:szCs w:val="21"/>
          <w:shd w:val="clear" w:color="auto" w:fill="FFFFFF"/>
        </w:rPr>
        <w:t>EW: We have revised.</w:t>
      </w:r>
    </w:p>
    <w:p w14:paraId="402A7D49" w14:textId="77777777" w:rsidR="00211769" w:rsidRDefault="00211769" w:rsidP="00B214B9">
      <w:pPr>
        <w:rPr>
          <w:rFonts w:ascii="Tahoma" w:hAnsi="Tahoma" w:cs="Tahoma"/>
          <w:color w:val="000000"/>
          <w:sz w:val="21"/>
          <w:szCs w:val="21"/>
          <w:shd w:val="clear" w:color="auto" w:fill="FFFFFF"/>
        </w:rPr>
      </w:pPr>
    </w:p>
    <w:p w14:paraId="588F3011" w14:textId="5EB2D3D7" w:rsidR="00B214B9" w:rsidRPr="004727B6" w:rsidRDefault="00B214B9" w:rsidP="00B214B9">
      <w:pPr>
        <w:rPr>
          <w:rFonts w:ascii="Tahoma" w:hAnsi="Tahoma" w:cs="Tahoma"/>
          <w:color w:val="000000"/>
          <w:sz w:val="21"/>
          <w:szCs w:val="21"/>
          <w:u w:val="single"/>
          <w:shd w:val="clear" w:color="auto" w:fill="FFFFFF"/>
        </w:rPr>
      </w:pPr>
      <w:r w:rsidRPr="004727B6">
        <w:rPr>
          <w:rFonts w:ascii="Tahoma" w:hAnsi="Tahoma" w:cs="Tahoma"/>
          <w:color w:val="000000"/>
          <w:sz w:val="21"/>
          <w:szCs w:val="21"/>
          <w:u w:val="single"/>
          <w:shd w:val="clear" w:color="auto" w:fill="FFFFFF"/>
        </w:rPr>
        <w:t xml:space="preserve">25. </w:t>
      </w:r>
      <w:r w:rsidRPr="004727B6">
        <w:rPr>
          <w:rFonts w:ascii="Tahoma" w:hAnsi="Tahoma" w:cs="Tahoma" w:hint="eastAsia"/>
          <w:color w:val="000000"/>
          <w:sz w:val="21"/>
          <w:szCs w:val="21"/>
          <w:u w:val="single"/>
          <w:shd w:val="clear" w:color="auto" w:fill="FFFFFF"/>
        </w:rPr>
        <w:t>“</w:t>
      </w:r>
      <w:r w:rsidRPr="004727B6">
        <w:rPr>
          <w:rFonts w:ascii="Tahoma" w:hAnsi="Tahoma" w:cs="Tahoma"/>
          <w:color w:val="000000"/>
          <w:sz w:val="21"/>
          <w:szCs w:val="21"/>
          <w:u w:val="single"/>
          <w:shd w:val="clear" w:color="auto" w:fill="FFFFFF"/>
        </w:rPr>
        <w:t>Most studies of the IM focus on binary values of the spins</w:t>
      </w:r>
      <w:r w:rsidR="003941ED" w:rsidRPr="004727B6">
        <w:rPr>
          <w:rFonts w:ascii="Tahoma" w:hAnsi="Tahoma" w:cs="Tahoma"/>
          <w:color w:val="000000"/>
          <w:sz w:val="21"/>
          <w:szCs w:val="21"/>
          <w:u w:val="single"/>
          <w:shd w:val="clear" w:color="auto" w:fill="FFFFFF"/>
        </w:rPr>
        <w:t>”</w:t>
      </w:r>
      <w:r w:rsidRPr="004727B6">
        <w:rPr>
          <w:rFonts w:ascii="Tahoma" w:hAnsi="Tahoma" w:cs="Tahoma"/>
          <w:color w:val="000000"/>
          <w:sz w:val="21"/>
          <w:szCs w:val="21"/>
          <w:u w:val="single"/>
          <w:shd w:val="clear" w:color="auto" w:fill="FFFFFF"/>
        </w:rPr>
        <w:t>, this should be cited; feels impossible</w:t>
      </w:r>
      <w:r w:rsidR="00150949" w:rsidRPr="004727B6">
        <w:rPr>
          <w:rFonts w:ascii="Tahoma" w:hAnsi="Tahoma" w:cs="Tahoma"/>
          <w:color w:val="000000"/>
          <w:sz w:val="21"/>
          <w:szCs w:val="21"/>
          <w:u w:val="single"/>
          <w:shd w:val="clear" w:color="auto" w:fill="FFFFFF"/>
        </w:rPr>
        <w:t xml:space="preserve"> </w:t>
      </w:r>
      <w:r w:rsidRPr="004727B6">
        <w:rPr>
          <w:rFonts w:ascii="Tahoma" w:hAnsi="Tahoma" w:cs="Tahoma"/>
          <w:color w:val="000000"/>
          <w:sz w:val="21"/>
          <w:szCs w:val="21"/>
          <w:u w:val="single"/>
          <w:shd w:val="clear" w:color="auto" w:fill="FFFFFF"/>
        </w:rPr>
        <w:t>to know without a very comprehensive literature review</w:t>
      </w:r>
      <w:r w:rsidR="006A7CF7" w:rsidRPr="004727B6">
        <w:rPr>
          <w:rFonts w:ascii="Tahoma" w:hAnsi="Tahoma" w:cs="Tahoma"/>
          <w:color w:val="000000"/>
          <w:sz w:val="21"/>
          <w:szCs w:val="21"/>
          <w:u w:val="single"/>
          <w:shd w:val="clear" w:color="auto" w:fill="FFFFFF"/>
        </w:rPr>
        <w:t>.</w:t>
      </w:r>
    </w:p>
    <w:p w14:paraId="71A48977" w14:textId="7B68F184" w:rsidR="004B3C21" w:rsidRDefault="003941ED" w:rsidP="00B214B9">
      <w:pPr>
        <w:rPr>
          <w:rFonts w:ascii="Tahoma" w:hAnsi="Tahoma" w:cs="Tahoma"/>
          <w:color w:val="000000"/>
          <w:sz w:val="21"/>
          <w:szCs w:val="21"/>
          <w:shd w:val="clear" w:color="auto" w:fill="FFFFFF"/>
        </w:rPr>
      </w:pPr>
      <w:r>
        <w:rPr>
          <w:rFonts w:ascii="Tahoma" w:hAnsi="Tahoma" w:cs="Tahoma"/>
          <w:color w:val="000000"/>
          <w:sz w:val="21"/>
          <w:szCs w:val="21"/>
          <w:shd w:val="clear" w:color="auto" w:fill="FFFFFF"/>
        </w:rPr>
        <w:t>EW: It is hard</w:t>
      </w:r>
      <w:r w:rsidR="004727B6">
        <w:rPr>
          <w:rFonts w:ascii="Tahoma" w:hAnsi="Tahoma" w:cs="Tahoma"/>
          <w:color w:val="000000"/>
          <w:sz w:val="21"/>
          <w:szCs w:val="21"/>
          <w:shd w:val="clear" w:color="auto" w:fill="FFFFFF"/>
        </w:rPr>
        <w:t xml:space="preserve"> to</w:t>
      </w:r>
      <w:r>
        <w:rPr>
          <w:rFonts w:ascii="Tahoma" w:hAnsi="Tahoma" w:cs="Tahoma"/>
          <w:color w:val="000000"/>
          <w:sz w:val="21"/>
          <w:szCs w:val="21"/>
          <w:shd w:val="clear" w:color="auto" w:fill="FFFFFF"/>
        </w:rPr>
        <w:t xml:space="preserve"> </w:t>
      </w:r>
      <w:r w:rsidR="00A11E41">
        <w:rPr>
          <w:rFonts w:ascii="Tahoma" w:hAnsi="Tahoma" w:cs="Tahoma"/>
          <w:color w:val="000000"/>
          <w:sz w:val="21"/>
          <w:szCs w:val="21"/>
          <w:shd w:val="clear" w:color="auto" w:fill="FFFFFF"/>
        </w:rPr>
        <w:t xml:space="preserve">track </w:t>
      </w:r>
      <w:r>
        <w:rPr>
          <w:rFonts w:ascii="Tahoma" w:hAnsi="Tahoma" w:cs="Tahoma"/>
          <w:color w:val="000000"/>
          <w:sz w:val="21"/>
          <w:szCs w:val="21"/>
          <w:shd w:val="clear" w:color="auto" w:fill="FFFFFF"/>
        </w:rPr>
        <w:t>how many scientific research papers are based on binary spin Ising model</w:t>
      </w:r>
      <w:ins w:id="145" w:author="Ying Zhao" w:date="2024-04-11T15:48:00Z">
        <w:r w:rsidR="00A11E41">
          <w:rPr>
            <w:rFonts w:ascii="Tahoma" w:hAnsi="Tahoma" w:cs="Tahoma"/>
            <w:color w:val="000000"/>
            <w:sz w:val="21"/>
            <w:szCs w:val="21"/>
            <w:shd w:val="clear" w:color="auto" w:fill="FFFFFF"/>
          </w:rPr>
          <w:t xml:space="preserve">. </w:t>
        </w:r>
      </w:ins>
      <w:r>
        <w:rPr>
          <w:rFonts w:ascii="Tahoma" w:hAnsi="Tahoma" w:cs="Tahoma"/>
          <w:color w:val="000000"/>
          <w:sz w:val="21"/>
          <w:szCs w:val="21"/>
          <w:shd w:val="clear" w:color="auto" w:fill="FFFFFF"/>
        </w:rPr>
        <w:t xml:space="preserve">, </w:t>
      </w:r>
      <w:r w:rsidRPr="004727B6">
        <w:rPr>
          <w:rFonts w:ascii="Tahoma" w:hAnsi="Tahoma" w:cs="Tahoma"/>
          <w:color w:val="000000"/>
          <w:sz w:val="21"/>
          <w:szCs w:val="21"/>
          <w:highlight w:val="yellow"/>
          <w:shd w:val="clear" w:color="auto" w:fill="FFFFFF"/>
        </w:rPr>
        <w:t>vs. how many on continuous spin values</w:t>
      </w:r>
      <w:r>
        <w:rPr>
          <w:rFonts w:ascii="Tahoma" w:hAnsi="Tahoma" w:cs="Tahoma"/>
          <w:color w:val="000000"/>
          <w:sz w:val="21"/>
          <w:szCs w:val="21"/>
          <w:shd w:val="clear" w:color="auto" w:fill="FFFFFF"/>
        </w:rPr>
        <w:t xml:space="preserve">. But most of the </w:t>
      </w:r>
      <w:r w:rsidR="00973346">
        <w:rPr>
          <w:rFonts w:ascii="Tahoma" w:hAnsi="Tahoma" w:cs="Tahoma"/>
          <w:color w:val="000000"/>
          <w:sz w:val="21"/>
          <w:szCs w:val="21"/>
          <w:shd w:val="clear" w:color="auto" w:fill="FFFFFF"/>
        </w:rPr>
        <w:t>literature</w:t>
      </w:r>
      <w:r>
        <w:rPr>
          <w:rFonts w:ascii="Tahoma" w:hAnsi="Tahoma" w:cs="Tahoma"/>
          <w:color w:val="000000"/>
          <w:sz w:val="21"/>
          <w:szCs w:val="21"/>
          <w:shd w:val="clear" w:color="auto" w:fill="FFFFFF"/>
        </w:rPr>
        <w:t xml:space="preserve"> cited in section I.A and II.A are based on binary spin values. We have reword</w:t>
      </w:r>
      <w:r w:rsidR="00973346">
        <w:rPr>
          <w:rFonts w:ascii="Tahoma" w:hAnsi="Tahoma" w:cs="Tahoma"/>
          <w:color w:val="000000"/>
          <w:sz w:val="21"/>
          <w:szCs w:val="21"/>
          <w:shd w:val="clear" w:color="auto" w:fill="FFFFFF"/>
        </w:rPr>
        <w:t>ed</w:t>
      </w:r>
      <w:r>
        <w:rPr>
          <w:rFonts w:ascii="Tahoma" w:hAnsi="Tahoma" w:cs="Tahoma"/>
          <w:color w:val="000000"/>
          <w:sz w:val="21"/>
          <w:szCs w:val="21"/>
          <w:shd w:val="clear" w:color="auto" w:fill="FFFFFF"/>
        </w:rPr>
        <w:t xml:space="preserve"> this sentence </w:t>
      </w:r>
      <w:r w:rsidR="00C646D0">
        <w:rPr>
          <w:rFonts w:ascii="Tahoma" w:hAnsi="Tahoma" w:cs="Tahoma"/>
          <w:color w:val="000000"/>
          <w:sz w:val="21"/>
          <w:szCs w:val="21"/>
          <w:shd w:val="clear" w:color="auto" w:fill="FFFFFF"/>
        </w:rPr>
        <w:t xml:space="preserve">in the paper </w:t>
      </w:r>
      <w:r>
        <w:rPr>
          <w:rFonts w:ascii="Tahoma" w:hAnsi="Tahoma" w:cs="Tahoma"/>
          <w:color w:val="000000"/>
          <w:sz w:val="21"/>
          <w:szCs w:val="21"/>
          <w:shd w:val="clear" w:color="auto" w:fill="FFFFFF"/>
        </w:rPr>
        <w:t xml:space="preserve">to make it more accurate and </w:t>
      </w:r>
      <w:r w:rsidR="00243957">
        <w:rPr>
          <w:rFonts w:ascii="Tahoma" w:hAnsi="Tahoma" w:cs="Tahoma"/>
          <w:color w:val="000000"/>
          <w:sz w:val="21"/>
          <w:szCs w:val="21"/>
          <w:shd w:val="clear" w:color="auto" w:fill="FFFFFF"/>
        </w:rPr>
        <w:t xml:space="preserve">also </w:t>
      </w:r>
      <w:r>
        <w:rPr>
          <w:rFonts w:ascii="Tahoma" w:hAnsi="Tahoma" w:cs="Tahoma"/>
          <w:color w:val="000000"/>
          <w:sz w:val="21"/>
          <w:szCs w:val="21"/>
          <w:shd w:val="clear" w:color="auto" w:fill="FFFFFF"/>
        </w:rPr>
        <w:t>added citations too.</w:t>
      </w:r>
    </w:p>
    <w:p w14:paraId="1426754F" w14:textId="77777777" w:rsidR="003941ED" w:rsidRDefault="003941ED" w:rsidP="00B214B9">
      <w:pPr>
        <w:rPr>
          <w:rFonts w:ascii="Tahoma" w:hAnsi="Tahoma" w:cs="Tahoma"/>
          <w:color w:val="000000"/>
          <w:sz w:val="21"/>
          <w:szCs w:val="21"/>
          <w:shd w:val="clear" w:color="auto" w:fill="FFFFFF"/>
        </w:rPr>
      </w:pPr>
    </w:p>
    <w:p w14:paraId="0833EF0B" w14:textId="0FD82232" w:rsidR="00B214B9" w:rsidRPr="004727B6" w:rsidRDefault="00B214B9" w:rsidP="00B214B9">
      <w:pPr>
        <w:rPr>
          <w:rFonts w:ascii="Tahoma" w:hAnsi="Tahoma" w:cs="Tahoma"/>
          <w:color w:val="000000"/>
          <w:sz w:val="21"/>
          <w:szCs w:val="21"/>
          <w:u w:val="single"/>
          <w:shd w:val="clear" w:color="auto" w:fill="FFFFFF"/>
        </w:rPr>
      </w:pPr>
      <w:r w:rsidRPr="004727B6">
        <w:rPr>
          <w:rFonts w:ascii="Tahoma" w:hAnsi="Tahoma" w:cs="Tahoma"/>
          <w:color w:val="000000"/>
          <w:sz w:val="21"/>
          <w:szCs w:val="21"/>
          <w:u w:val="single"/>
          <w:shd w:val="clear" w:color="auto" w:fill="FFFFFF"/>
        </w:rPr>
        <w:t>26. I have the same concern as above re: the normalization of Equation (5).</w:t>
      </w:r>
    </w:p>
    <w:p w14:paraId="06373AD1" w14:textId="14EA11F2" w:rsidR="004B3C21" w:rsidRDefault="00572BAB" w:rsidP="00B214B9">
      <w:pPr>
        <w:rPr>
          <w:rFonts w:ascii="Tahoma" w:hAnsi="Tahoma" w:cs="Tahoma"/>
          <w:color w:val="000000"/>
          <w:sz w:val="21"/>
          <w:szCs w:val="21"/>
          <w:shd w:val="clear" w:color="auto" w:fill="FFFFFF"/>
        </w:rPr>
      </w:pPr>
      <w:r>
        <w:rPr>
          <w:rFonts w:ascii="Tahoma" w:hAnsi="Tahoma" w:cs="Tahoma"/>
          <w:color w:val="000000"/>
          <w:sz w:val="21"/>
          <w:szCs w:val="21"/>
          <w:shd w:val="clear" w:color="auto" w:fill="FFFFFF"/>
        </w:rPr>
        <w:t xml:space="preserve">EW: This follows the same argument as in question 23. </w:t>
      </w:r>
      <w:r>
        <w:rPr>
          <w:rFonts w:ascii="Tahoma" w:eastAsiaTheme="minorEastAsia" w:hAnsi="Tahoma" w:cs="Tahoma"/>
          <w:color w:val="000000"/>
          <w:sz w:val="21"/>
          <w:szCs w:val="21"/>
          <w:shd w:val="clear" w:color="auto" w:fill="FFFFFF"/>
        </w:rPr>
        <w:t>The probability density is normalized</w:t>
      </w:r>
      <w:r w:rsidR="0010785E">
        <w:rPr>
          <w:rFonts w:ascii="Tahoma" w:eastAsiaTheme="minorEastAsia" w:hAnsi="Tahoma" w:cs="Tahoma"/>
          <w:color w:val="000000"/>
          <w:sz w:val="21"/>
          <w:szCs w:val="21"/>
          <w:shd w:val="clear" w:color="auto" w:fill="FFFFFF"/>
        </w:rPr>
        <w:t xml:space="preserve"> (summing to unity)</w:t>
      </w:r>
      <w:r>
        <w:rPr>
          <w:rFonts w:ascii="Tahoma" w:eastAsiaTheme="minorEastAsia" w:hAnsi="Tahoma" w:cs="Tahoma"/>
          <w:color w:val="000000"/>
          <w:sz w:val="21"/>
          <w:szCs w:val="21"/>
          <w:shd w:val="clear" w:color="auto" w:fill="FFFFFF"/>
        </w:rPr>
        <w:t xml:space="preserve"> as a standard process of the Metropolis Markov Chain Monte Carlo</w:t>
      </w:r>
      <w:r w:rsidR="003647B1">
        <w:rPr>
          <w:rFonts w:ascii="Tahoma" w:eastAsiaTheme="minorEastAsia" w:hAnsi="Tahoma" w:cs="Tahoma"/>
          <w:color w:val="000000"/>
          <w:sz w:val="21"/>
          <w:szCs w:val="21"/>
          <w:shd w:val="clear" w:color="auto" w:fill="FFFFFF"/>
        </w:rPr>
        <w:t xml:space="preserve">. </w:t>
      </w:r>
    </w:p>
    <w:p w14:paraId="3EB3D4E2" w14:textId="77777777" w:rsidR="00572BAB" w:rsidRPr="00B214B9" w:rsidRDefault="00572BAB" w:rsidP="00B214B9">
      <w:pPr>
        <w:rPr>
          <w:rFonts w:ascii="Tahoma" w:hAnsi="Tahoma" w:cs="Tahoma"/>
          <w:color w:val="000000"/>
          <w:sz w:val="21"/>
          <w:szCs w:val="21"/>
          <w:shd w:val="clear" w:color="auto" w:fill="FFFFFF"/>
        </w:rPr>
      </w:pPr>
    </w:p>
    <w:p w14:paraId="2C62B17F" w14:textId="20760F57" w:rsidR="00B214B9" w:rsidRPr="00185452" w:rsidRDefault="00B214B9" w:rsidP="00B214B9">
      <w:pPr>
        <w:rPr>
          <w:rFonts w:ascii="Tahoma" w:hAnsi="Tahoma" w:cs="Tahoma"/>
          <w:color w:val="000000"/>
          <w:sz w:val="21"/>
          <w:szCs w:val="21"/>
          <w:u w:val="single"/>
          <w:shd w:val="clear" w:color="auto" w:fill="FFFFFF"/>
        </w:rPr>
      </w:pPr>
      <w:r w:rsidRPr="00185452">
        <w:rPr>
          <w:rFonts w:ascii="Tahoma" w:hAnsi="Tahoma" w:cs="Tahoma"/>
          <w:color w:val="000000"/>
          <w:sz w:val="21"/>
          <w:szCs w:val="21"/>
          <w:u w:val="single"/>
          <w:shd w:val="clear" w:color="auto" w:fill="FFFFFF"/>
        </w:rPr>
        <w:t xml:space="preserve">27. Re: the inertia </w:t>
      </w:r>
      <w:proofErr w:type="gramStart"/>
      <w:r w:rsidRPr="00185452">
        <w:rPr>
          <w:rFonts w:ascii="Tahoma" w:hAnsi="Tahoma" w:cs="Tahoma"/>
          <w:color w:val="000000"/>
          <w:sz w:val="21"/>
          <w:szCs w:val="21"/>
          <w:u w:val="single"/>
          <w:shd w:val="clear" w:color="auto" w:fill="FFFFFF"/>
        </w:rPr>
        <w:t>factor</w:t>
      </w:r>
      <w:proofErr w:type="gramEnd"/>
      <w:r w:rsidRPr="00185452">
        <w:rPr>
          <w:rFonts w:ascii="Tahoma" w:hAnsi="Tahoma" w:cs="Tahoma"/>
          <w:color w:val="000000"/>
          <w:sz w:val="21"/>
          <w:szCs w:val="21"/>
          <w:u w:val="single"/>
          <w:shd w:val="clear" w:color="auto" w:fill="FFFFFF"/>
        </w:rPr>
        <w:t xml:space="preserve"> I, I would like to better understand why it</w:t>
      </w:r>
      <w:r w:rsidR="00675EB9" w:rsidRPr="00185452">
        <w:rPr>
          <w:rFonts w:ascii="Tahoma" w:hAnsi="Tahoma" w:cs="Tahoma"/>
          <w:color w:val="000000"/>
          <w:sz w:val="21"/>
          <w:szCs w:val="21"/>
          <w:u w:val="single"/>
          <w:shd w:val="clear" w:color="auto" w:fill="FFFFFF"/>
        </w:rPr>
        <w:t>’</w:t>
      </w:r>
      <w:r w:rsidRPr="00185452">
        <w:rPr>
          <w:rFonts w:ascii="Tahoma" w:hAnsi="Tahoma" w:cs="Tahoma"/>
          <w:color w:val="000000"/>
          <w:sz w:val="21"/>
          <w:szCs w:val="21"/>
          <w:u w:val="single"/>
          <w:shd w:val="clear" w:color="auto" w:fill="FFFFFF"/>
        </w:rPr>
        <w:t>s included this way</w:t>
      </w:r>
      <w:r w:rsidRPr="00185452">
        <w:rPr>
          <w:rFonts w:ascii="Tahoma" w:hAnsi="Tahoma" w:cs="Tahoma" w:hint="eastAsia"/>
          <w:color w:val="000000"/>
          <w:sz w:val="21"/>
          <w:szCs w:val="21"/>
          <w:u w:val="single"/>
          <w:shd w:val="clear" w:color="auto" w:fill="FFFFFF"/>
        </w:rPr>
        <w:t>—</w:t>
      </w:r>
      <w:r w:rsidRPr="00185452">
        <w:rPr>
          <w:rFonts w:ascii="Tahoma" w:hAnsi="Tahoma" w:cs="Tahoma"/>
          <w:color w:val="000000"/>
          <w:sz w:val="21"/>
          <w:szCs w:val="21"/>
          <w:u w:val="single"/>
          <w:shd w:val="clear" w:color="auto" w:fill="FFFFFF"/>
        </w:rPr>
        <w:t xml:space="preserve"> i.e., why does</w:t>
      </w:r>
      <w:r w:rsidR="00150949" w:rsidRPr="00185452">
        <w:rPr>
          <w:rFonts w:ascii="Tahoma" w:hAnsi="Tahoma" w:cs="Tahoma"/>
          <w:color w:val="000000"/>
          <w:sz w:val="21"/>
          <w:szCs w:val="21"/>
          <w:u w:val="single"/>
          <w:shd w:val="clear" w:color="auto" w:fill="FFFFFF"/>
        </w:rPr>
        <w:t xml:space="preserve"> </w:t>
      </w:r>
      <w:r w:rsidRPr="00185452">
        <w:rPr>
          <w:rFonts w:ascii="Tahoma" w:hAnsi="Tahoma" w:cs="Tahoma"/>
          <w:color w:val="000000"/>
          <w:sz w:val="21"/>
          <w:szCs w:val="21"/>
          <w:u w:val="single"/>
          <w:shd w:val="clear" w:color="auto" w:fill="FFFFFF"/>
        </w:rPr>
        <w:t>it live in the argument of the exponential? Why is this assumption made, and not some other?</w:t>
      </w:r>
    </w:p>
    <w:p w14:paraId="46D2DC9E" w14:textId="134E8D2D" w:rsidR="00AA411C" w:rsidRDefault="00AA411C" w:rsidP="00B214B9">
      <w:pPr>
        <w:rPr>
          <w:rFonts w:ascii="Tahoma" w:hAnsi="Tahoma" w:cs="Tahoma"/>
          <w:color w:val="000000"/>
          <w:sz w:val="21"/>
          <w:szCs w:val="21"/>
          <w:shd w:val="clear" w:color="auto" w:fill="FFFFFF"/>
        </w:rPr>
      </w:pPr>
      <w:r>
        <w:rPr>
          <w:rFonts w:ascii="Tahoma" w:hAnsi="Tahoma" w:cs="Tahoma"/>
          <w:color w:val="000000"/>
          <w:sz w:val="21"/>
          <w:szCs w:val="21"/>
          <w:shd w:val="clear" w:color="auto" w:fill="FFFFFF"/>
        </w:rPr>
        <w:t xml:space="preserve">EW: </w:t>
      </w:r>
      <w:r w:rsidR="00E56377">
        <w:rPr>
          <w:rFonts w:ascii="Tahoma" w:hAnsi="Tahoma" w:cs="Tahoma"/>
          <w:color w:val="000000"/>
          <w:sz w:val="21"/>
          <w:szCs w:val="21"/>
          <w:shd w:val="clear" w:color="auto" w:fill="FFFFFF"/>
        </w:rPr>
        <w:t xml:space="preserve"> </w:t>
      </w:r>
      <w:r w:rsidR="00C568FF">
        <w:rPr>
          <w:rFonts w:ascii="Tahoma" w:hAnsi="Tahoma" w:cs="Tahoma"/>
          <w:color w:val="000000"/>
          <w:sz w:val="21"/>
          <w:szCs w:val="21"/>
          <w:shd w:val="clear" w:color="auto" w:fill="FFFFFF"/>
        </w:rPr>
        <w:t>A</w:t>
      </w:r>
      <w:r w:rsidR="00FB7179">
        <w:rPr>
          <w:rFonts w:ascii="Tahoma" w:hAnsi="Tahoma" w:cs="Tahoma"/>
          <w:color w:val="000000"/>
          <w:sz w:val="21"/>
          <w:szCs w:val="21"/>
          <w:shd w:val="clear" w:color="auto" w:fill="FFFFFF"/>
        </w:rPr>
        <w:t>n</w:t>
      </w:r>
      <w:r w:rsidR="00C568FF">
        <w:rPr>
          <w:rFonts w:ascii="Tahoma" w:hAnsi="Tahoma" w:cs="Tahoma"/>
          <w:color w:val="000000"/>
          <w:sz w:val="21"/>
          <w:szCs w:val="21"/>
          <w:shd w:val="clear" w:color="auto" w:fill="FFFFFF"/>
        </w:rPr>
        <w:t xml:space="preserve"> analog of the inertia factor is the latent heat of water/ice phase transition</w:t>
      </w:r>
      <w:r w:rsidR="00E56377">
        <w:rPr>
          <w:rFonts w:ascii="Tahoma" w:hAnsi="Tahoma" w:cs="Tahoma"/>
          <w:color w:val="000000"/>
          <w:sz w:val="21"/>
          <w:szCs w:val="21"/>
          <w:shd w:val="clear" w:color="auto" w:fill="FFFFFF"/>
        </w:rPr>
        <w:t xml:space="preserve">, which suggested this inertia factor </w:t>
      </w:r>
      <w:r w:rsidR="00021D91">
        <w:rPr>
          <w:rFonts w:ascii="Tahoma" w:hAnsi="Tahoma" w:cs="Tahoma"/>
          <w:color w:val="000000"/>
          <w:sz w:val="21"/>
          <w:szCs w:val="21"/>
          <w:shd w:val="clear" w:color="auto" w:fill="FFFFFF"/>
        </w:rPr>
        <w:t xml:space="preserve">be </w:t>
      </w:r>
      <w:r w:rsidR="00E56377">
        <w:rPr>
          <w:rFonts w:ascii="Tahoma" w:hAnsi="Tahoma" w:cs="Tahoma"/>
          <w:color w:val="000000"/>
          <w:sz w:val="21"/>
          <w:szCs w:val="21"/>
          <w:shd w:val="clear" w:color="auto" w:fill="FFFFFF"/>
        </w:rPr>
        <w:t>in the dimension of energy</w:t>
      </w:r>
      <w:r w:rsidR="00B34B5F">
        <w:rPr>
          <w:rFonts w:ascii="Tahoma" w:hAnsi="Tahoma" w:cs="Tahoma"/>
          <w:color w:val="000000"/>
          <w:sz w:val="21"/>
          <w:szCs w:val="21"/>
          <w:shd w:val="clear" w:color="auto" w:fill="FFFFFF"/>
        </w:rPr>
        <w:t xml:space="preserve"> and heat</w:t>
      </w:r>
      <w:r w:rsidR="00E56377">
        <w:rPr>
          <w:rFonts w:ascii="Tahoma" w:hAnsi="Tahoma" w:cs="Tahoma"/>
          <w:color w:val="000000"/>
          <w:sz w:val="21"/>
          <w:szCs w:val="21"/>
          <w:shd w:val="clear" w:color="auto" w:fill="FFFFFF"/>
        </w:rPr>
        <w:t xml:space="preserve">. </w:t>
      </w:r>
      <w:r w:rsidR="00021D91">
        <w:rPr>
          <w:rFonts w:ascii="Tahoma" w:hAnsi="Tahoma" w:cs="Tahoma"/>
          <w:color w:val="000000"/>
          <w:sz w:val="21"/>
          <w:szCs w:val="21"/>
          <w:shd w:val="clear" w:color="auto" w:fill="FFFFFF"/>
        </w:rPr>
        <w:t>B</w:t>
      </w:r>
      <w:r w:rsidR="00E56377">
        <w:rPr>
          <w:rFonts w:ascii="Tahoma" w:hAnsi="Tahoma" w:cs="Tahoma"/>
          <w:color w:val="000000"/>
          <w:sz w:val="21"/>
          <w:szCs w:val="21"/>
          <w:shd w:val="clear" w:color="auto" w:fill="FFFFFF"/>
        </w:rPr>
        <w:t xml:space="preserve">ecause the Hamiltonian </w:t>
      </w:r>
      <w:r w:rsidR="006257B1">
        <w:rPr>
          <w:rFonts w:ascii="Tahoma" w:hAnsi="Tahoma" w:cs="Tahoma"/>
          <w:color w:val="000000"/>
          <w:sz w:val="21"/>
          <w:szCs w:val="21"/>
          <w:shd w:val="clear" w:color="auto" w:fill="FFFFFF"/>
        </w:rPr>
        <w:t>has</w:t>
      </w:r>
      <w:r w:rsidR="00E56377">
        <w:rPr>
          <w:rFonts w:ascii="Tahoma" w:hAnsi="Tahoma" w:cs="Tahoma"/>
          <w:color w:val="000000"/>
          <w:sz w:val="21"/>
          <w:szCs w:val="21"/>
          <w:shd w:val="clear" w:color="auto" w:fill="FFFFFF"/>
        </w:rPr>
        <w:t xml:space="preserve"> </w:t>
      </w:r>
      <w:r w:rsidR="00021D91">
        <w:rPr>
          <w:rFonts w:ascii="Tahoma" w:hAnsi="Tahoma" w:cs="Tahoma"/>
          <w:color w:val="000000"/>
          <w:sz w:val="21"/>
          <w:szCs w:val="21"/>
          <w:shd w:val="clear" w:color="auto" w:fill="FFFFFF"/>
        </w:rPr>
        <w:t xml:space="preserve">the </w:t>
      </w:r>
      <w:r w:rsidR="00E56377">
        <w:rPr>
          <w:rFonts w:ascii="Tahoma" w:hAnsi="Tahoma" w:cs="Tahoma"/>
          <w:color w:val="000000"/>
          <w:sz w:val="21"/>
          <w:szCs w:val="21"/>
          <w:shd w:val="clear" w:color="auto" w:fill="FFFFFF"/>
        </w:rPr>
        <w:t xml:space="preserve">same dimension of energy, the most natural assumption is </w:t>
      </w:r>
      <w:r w:rsidR="00B34B5F">
        <w:rPr>
          <w:rFonts w:ascii="Tahoma" w:hAnsi="Tahoma" w:cs="Tahoma"/>
          <w:color w:val="000000"/>
          <w:sz w:val="21"/>
          <w:szCs w:val="21"/>
          <w:shd w:val="clear" w:color="auto" w:fill="FFFFFF"/>
        </w:rPr>
        <w:t xml:space="preserve">to </w:t>
      </w:r>
      <w:r w:rsidR="00E56377">
        <w:rPr>
          <w:rFonts w:ascii="Tahoma" w:hAnsi="Tahoma" w:cs="Tahoma"/>
          <w:color w:val="000000"/>
          <w:sz w:val="21"/>
          <w:szCs w:val="21"/>
          <w:shd w:val="clear" w:color="auto" w:fill="FFFFFF"/>
        </w:rPr>
        <w:t xml:space="preserve">have the inertia factor </w:t>
      </w:r>
      <w:r w:rsidR="00B34B5F">
        <w:rPr>
          <w:rFonts w:ascii="Tahoma" w:hAnsi="Tahoma" w:cs="Tahoma"/>
          <w:color w:val="000000"/>
          <w:sz w:val="21"/>
          <w:szCs w:val="21"/>
          <w:shd w:val="clear" w:color="auto" w:fill="FFFFFF"/>
        </w:rPr>
        <w:t xml:space="preserve">to be additive to the </w:t>
      </w:r>
      <w:r w:rsidR="003668FE">
        <w:rPr>
          <w:rFonts w:ascii="Tahoma" w:hAnsi="Tahoma" w:cs="Tahoma"/>
          <w:color w:val="000000"/>
          <w:sz w:val="21"/>
          <w:szCs w:val="21"/>
          <w:shd w:val="clear" w:color="auto" w:fill="FFFFFF"/>
        </w:rPr>
        <w:t xml:space="preserve">change of </w:t>
      </w:r>
      <w:r w:rsidR="00021D91">
        <w:rPr>
          <w:rFonts w:ascii="Tahoma" w:hAnsi="Tahoma" w:cs="Tahoma"/>
          <w:color w:val="000000"/>
          <w:sz w:val="21"/>
          <w:szCs w:val="21"/>
          <w:shd w:val="clear" w:color="auto" w:fill="FFFFFF"/>
        </w:rPr>
        <w:t xml:space="preserve">the system </w:t>
      </w:r>
      <w:r w:rsidR="003668FE">
        <w:rPr>
          <w:rFonts w:ascii="Tahoma" w:hAnsi="Tahoma" w:cs="Tahoma"/>
          <w:color w:val="000000"/>
          <w:sz w:val="21"/>
          <w:szCs w:val="21"/>
          <w:shd w:val="clear" w:color="auto" w:fill="FFFFFF"/>
        </w:rPr>
        <w:t>Hamiltonian</w:t>
      </w:r>
      <w:r w:rsidR="00283005">
        <w:rPr>
          <w:rFonts w:ascii="Tahoma" w:hAnsi="Tahoma" w:cs="Tahoma"/>
          <w:color w:val="000000"/>
          <w:sz w:val="21"/>
          <w:szCs w:val="21"/>
          <w:shd w:val="clear" w:color="auto" w:fill="FFFFFF"/>
        </w:rPr>
        <w:t>, therefore in the argument of the exponential.</w:t>
      </w:r>
    </w:p>
    <w:p w14:paraId="3FB6C111" w14:textId="6BBA88F2" w:rsidR="00E56377" w:rsidRDefault="00E56377" w:rsidP="00E56377">
      <w:pPr>
        <w:rPr>
          <w:rFonts w:ascii="Tahoma" w:hAnsi="Tahoma" w:cs="Tahoma"/>
          <w:color w:val="000000"/>
          <w:sz w:val="21"/>
          <w:szCs w:val="21"/>
          <w:shd w:val="clear" w:color="auto" w:fill="FFFFFF"/>
        </w:rPr>
      </w:pPr>
      <w:r>
        <w:rPr>
          <w:rFonts w:ascii="Tahoma" w:hAnsi="Tahoma" w:cs="Tahoma"/>
          <w:color w:val="000000"/>
          <w:sz w:val="21"/>
          <w:szCs w:val="21"/>
          <w:shd w:val="clear" w:color="auto" w:fill="FFFFFF"/>
        </w:rPr>
        <w:t xml:space="preserve">Another reason is that the inertia </w:t>
      </w:r>
      <w:proofErr w:type="gramStart"/>
      <w:r>
        <w:rPr>
          <w:rFonts w:ascii="Tahoma" w:hAnsi="Tahoma" w:cs="Tahoma"/>
          <w:color w:val="000000"/>
          <w:sz w:val="21"/>
          <w:szCs w:val="21"/>
          <w:shd w:val="clear" w:color="auto" w:fill="FFFFFF"/>
        </w:rPr>
        <w:t xml:space="preserve">factor </w:t>
      </w:r>
      <w:r w:rsidRPr="00215336">
        <w:rPr>
          <w:rFonts w:ascii="Tahoma" w:hAnsi="Tahoma" w:cs="Tahoma"/>
          <w:i/>
          <w:iCs/>
          <w:color w:val="000000"/>
          <w:sz w:val="21"/>
          <w:szCs w:val="21"/>
          <w:shd w:val="clear" w:color="auto" w:fill="FFFFFF"/>
        </w:rPr>
        <w:t>I</w:t>
      </w:r>
      <w:proofErr w:type="gramEnd"/>
      <w:r>
        <w:rPr>
          <w:rFonts w:ascii="Tahoma" w:hAnsi="Tahoma" w:cs="Tahoma"/>
          <w:color w:val="000000"/>
          <w:sz w:val="21"/>
          <w:szCs w:val="21"/>
          <w:shd w:val="clear" w:color="auto" w:fill="FFFFFF"/>
        </w:rPr>
        <w:t xml:space="preserve"> </w:t>
      </w:r>
      <w:r w:rsidR="00215336">
        <w:rPr>
          <w:rFonts w:ascii="Tahoma" w:hAnsi="Tahoma" w:cs="Tahoma"/>
          <w:color w:val="000000"/>
          <w:sz w:val="21"/>
          <w:szCs w:val="21"/>
          <w:shd w:val="clear" w:color="auto" w:fill="FFFFFF"/>
        </w:rPr>
        <w:t xml:space="preserve">only </w:t>
      </w:r>
      <w:r>
        <w:rPr>
          <w:rFonts w:ascii="Tahoma" w:hAnsi="Tahoma" w:cs="Tahoma"/>
          <w:color w:val="000000"/>
          <w:sz w:val="21"/>
          <w:szCs w:val="21"/>
          <w:shd w:val="clear" w:color="auto" w:fill="FFFFFF"/>
        </w:rPr>
        <w:t xml:space="preserve">plays </w:t>
      </w:r>
      <w:r w:rsidR="00021D91">
        <w:rPr>
          <w:rFonts w:ascii="Tahoma" w:hAnsi="Tahoma" w:cs="Tahoma"/>
          <w:color w:val="000000"/>
          <w:sz w:val="21"/>
          <w:szCs w:val="21"/>
          <w:shd w:val="clear" w:color="auto" w:fill="FFFFFF"/>
        </w:rPr>
        <w:t>a</w:t>
      </w:r>
      <w:r>
        <w:rPr>
          <w:rFonts w:ascii="Tahoma" w:hAnsi="Tahoma" w:cs="Tahoma"/>
          <w:color w:val="000000"/>
          <w:sz w:val="21"/>
          <w:szCs w:val="21"/>
          <w:shd w:val="clear" w:color="auto" w:fill="FFFFFF"/>
        </w:rPr>
        <w:t xml:space="preserve"> role</w:t>
      </w:r>
      <w:r w:rsidR="00215336">
        <w:rPr>
          <w:rFonts w:ascii="Tahoma" w:hAnsi="Tahoma" w:cs="Tahoma"/>
          <w:color w:val="000000"/>
          <w:sz w:val="21"/>
          <w:szCs w:val="21"/>
          <w:shd w:val="clear" w:color="auto" w:fill="FFFFFF"/>
        </w:rPr>
        <w:t xml:space="preserve"> </w:t>
      </w:r>
      <w:r w:rsidR="00021D91">
        <w:rPr>
          <w:rFonts w:ascii="Tahoma" w:hAnsi="Tahoma" w:cs="Tahoma"/>
          <w:color w:val="000000"/>
          <w:sz w:val="21"/>
          <w:szCs w:val="21"/>
          <w:shd w:val="clear" w:color="auto" w:fill="FFFFFF"/>
        </w:rPr>
        <w:t xml:space="preserve">in </w:t>
      </w:r>
      <w:r>
        <w:rPr>
          <w:rFonts w:ascii="Tahoma" w:hAnsi="Tahoma" w:cs="Tahoma"/>
          <w:color w:val="000000"/>
          <w:sz w:val="21"/>
          <w:szCs w:val="21"/>
          <w:shd w:val="clear" w:color="auto" w:fill="FFFFFF"/>
        </w:rPr>
        <w:t>the Metropolis simulation</w:t>
      </w:r>
      <w:r w:rsidR="00021D91">
        <w:rPr>
          <w:rFonts w:ascii="Tahoma" w:hAnsi="Tahoma" w:cs="Tahoma"/>
          <w:color w:val="000000"/>
          <w:sz w:val="21"/>
          <w:szCs w:val="21"/>
          <w:shd w:val="clear" w:color="auto" w:fill="FFFFFF"/>
        </w:rPr>
        <w:t>.</w:t>
      </w:r>
      <w:r>
        <w:rPr>
          <w:rFonts w:ascii="Tahoma" w:hAnsi="Tahoma" w:cs="Tahoma"/>
          <w:color w:val="000000"/>
          <w:sz w:val="21"/>
          <w:szCs w:val="21"/>
          <w:shd w:val="clear" w:color="auto" w:fill="FFFFFF"/>
        </w:rPr>
        <w:t xml:space="preserve"> According to Boltzmann distribution and the Metropolis methodology, this requires the factor to be in the exponential to decide the probability of switching to </w:t>
      </w:r>
      <w:r w:rsidR="00021D91">
        <w:rPr>
          <w:rFonts w:ascii="Tahoma" w:hAnsi="Tahoma" w:cs="Tahoma"/>
          <w:color w:val="000000"/>
          <w:sz w:val="21"/>
          <w:szCs w:val="21"/>
          <w:shd w:val="clear" w:color="auto" w:fill="FFFFFF"/>
        </w:rPr>
        <w:t xml:space="preserve">the </w:t>
      </w:r>
      <w:r>
        <w:rPr>
          <w:rFonts w:ascii="Tahoma" w:hAnsi="Tahoma" w:cs="Tahoma"/>
          <w:color w:val="000000"/>
          <w:sz w:val="21"/>
          <w:szCs w:val="21"/>
          <w:shd w:val="clear" w:color="auto" w:fill="FFFFFF"/>
        </w:rPr>
        <w:t>next configuration state.</w:t>
      </w:r>
    </w:p>
    <w:p w14:paraId="50C002A6" w14:textId="002C8C8E" w:rsidR="00E56377" w:rsidRDefault="00021D91" w:rsidP="00E56377">
      <w:pPr>
        <w:rPr>
          <w:rFonts w:ascii="Tahoma" w:hAnsi="Tahoma" w:cs="Tahoma"/>
          <w:color w:val="000000"/>
          <w:sz w:val="21"/>
          <w:szCs w:val="21"/>
          <w:shd w:val="clear" w:color="auto" w:fill="FFFFFF"/>
        </w:rPr>
      </w:pPr>
      <w:r>
        <w:rPr>
          <w:rFonts w:ascii="Tahoma" w:hAnsi="Tahoma" w:cs="Tahoma"/>
          <w:color w:val="000000"/>
          <w:sz w:val="21"/>
          <w:szCs w:val="21"/>
          <w:shd w:val="clear" w:color="auto" w:fill="FFFFFF"/>
        </w:rPr>
        <w:t xml:space="preserve">Nevertheless, </w:t>
      </w:r>
      <w:r w:rsidR="00E56377">
        <w:rPr>
          <w:rFonts w:ascii="Tahoma" w:hAnsi="Tahoma" w:cs="Tahoma"/>
          <w:color w:val="000000"/>
          <w:sz w:val="21"/>
          <w:szCs w:val="21"/>
          <w:shd w:val="clear" w:color="auto" w:fill="FFFFFF"/>
        </w:rPr>
        <w:t xml:space="preserve">it is possible to have other functional </w:t>
      </w:r>
      <w:proofErr w:type="gramStart"/>
      <w:r w:rsidR="00E56377">
        <w:rPr>
          <w:rFonts w:ascii="Tahoma" w:hAnsi="Tahoma" w:cs="Tahoma"/>
          <w:color w:val="000000"/>
          <w:sz w:val="21"/>
          <w:szCs w:val="21"/>
          <w:shd w:val="clear" w:color="auto" w:fill="FFFFFF"/>
        </w:rPr>
        <w:t>form</w:t>
      </w:r>
      <w:proofErr w:type="gramEnd"/>
      <w:r w:rsidR="00E56377">
        <w:rPr>
          <w:rFonts w:ascii="Tahoma" w:hAnsi="Tahoma" w:cs="Tahoma"/>
          <w:color w:val="000000"/>
          <w:sz w:val="21"/>
          <w:szCs w:val="21"/>
          <w:shd w:val="clear" w:color="auto" w:fill="FFFFFF"/>
        </w:rPr>
        <w:t xml:space="preserve"> for the inertia factor, or maybe </w:t>
      </w:r>
      <w:r w:rsidR="003770DC">
        <w:rPr>
          <w:rFonts w:ascii="Tahoma" w:hAnsi="Tahoma" w:cs="Tahoma"/>
          <w:color w:val="000000"/>
          <w:sz w:val="21"/>
          <w:szCs w:val="21"/>
          <w:shd w:val="clear" w:color="auto" w:fill="FFFFFF"/>
        </w:rPr>
        <w:t xml:space="preserve">not to have the </w:t>
      </w:r>
      <w:r w:rsidR="00E56377">
        <w:rPr>
          <w:rFonts w:ascii="Tahoma" w:hAnsi="Tahoma" w:cs="Tahoma"/>
          <w:color w:val="000000"/>
          <w:sz w:val="21"/>
          <w:szCs w:val="21"/>
          <w:shd w:val="clear" w:color="auto" w:fill="FFFFFF"/>
        </w:rPr>
        <w:t xml:space="preserve">inertia factor at all if we significantly enrich the functional forms of other Ising parameters </w:t>
      </w:r>
      <w:r w:rsidR="00E56377" w:rsidRPr="00185452">
        <w:rPr>
          <w:rFonts w:ascii="Tahoma" w:hAnsi="Tahoma" w:cs="Tahoma"/>
          <w:i/>
          <w:iCs/>
          <w:color w:val="000000"/>
          <w:sz w:val="21"/>
          <w:szCs w:val="21"/>
          <w:shd w:val="clear" w:color="auto" w:fill="FFFFFF"/>
        </w:rPr>
        <w:t>J</w:t>
      </w:r>
      <w:r w:rsidR="00E56377">
        <w:rPr>
          <w:rFonts w:ascii="Tahoma" w:hAnsi="Tahoma" w:cs="Tahoma"/>
          <w:color w:val="000000"/>
          <w:sz w:val="21"/>
          <w:szCs w:val="21"/>
          <w:shd w:val="clear" w:color="auto" w:fill="FFFFFF"/>
        </w:rPr>
        <w:t xml:space="preserve"> and </w:t>
      </w:r>
      <w:r w:rsidR="00E56377" w:rsidRPr="00185452">
        <w:rPr>
          <w:rFonts w:ascii="Tahoma" w:hAnsi="Tahoma" w:cs="Tahoma"/>
          <w:i/>
          <w:iCs/>
          <w:color w:val="000000"/>
          <w:sz w:val="21"/>
          <w:szCs w:val="21"/>
          <w:shd w:val="clear" w:color="auto" w:fill="FFFFFF"/>
        </w:rPr>
        <w:t>B</w:t>
      </w:r>
      <w:r w:rsidR="00E56377">
        <w:rPr>
          <w:rFonts w:ascii="Tahoma" w:hAnsi="Tahoma" w:cs="Tahoma"/>
          <w:color w:val="000000"/>
          <w:sz w:val="21"/>
          <w:szCs w:val="21"/>
          <w:shd w:val="clear" w:color="auto" w:fill="FFFFFF"/>
        </w:rPr>
        <w:t xml:space="preserve">. </w:t>
      </w:r>
      <w:r w:rsidR="00655401">
        <w:rPr>
          <w:rFonts w:ascii="Tahoma" w:hAnsi="Tahoma" w:cs="Tahoma"/>
          <w:color w:val="000000"/>
          <w:sz w:val="21"/>
          <w:szCs w:val="21"/>
          <w:shd w:val="clear" w:color="auto" w:fill="FFFFFF"/>
        </w:rPr>
        <w:t>F</w:t>
      </w:r>
      <w:r w:rsidR="00B34B5F">
        <w:rPr>
          <w:rFonts w:ascii="Tahoma" w:hAnsi="Tahoma" w:cs="Tahoma"/>
          <w:color w:val="000000"/>
          <w:sz w:val="21"/>
          <w:szCs w:val="21"/>
          <w:shd w:val="clear" w:color="auto" w:fill="FFFFFF"/>
        </w:rPr>
        <w:t>urther study on functional forms for inertia factor and other Ising parameters</w:t>
      </w:r>
      <w:r w:rsidR="00E56377">
        <w:rPr>
          <w:rFonts w:ascii="Tahoma" w:hAnsi="Tahoma" w:cs="Tahoma"/>
          <w:color w:val="000000"/>
          <w:sz w:val="21"/>
          <w:szCs w:val="21"/>
          <w:shd w:val="clear" w:color="auto" w:fill="FFFFFF"/>
        </w:rPr>
        <w:t xml:space="preserve"> is </w:t>
      </w:r>
      <w:r w:rsidR="003770DC">
        <w:rPr>
          <w:rFonts w:ascii="Tahoma" w:hAnsi="Tahoma" w:cs="Tahoma"/>
          <w:color w:val="000000"/>
          <w:sz w:val="21"/>
          <w:szCs w:val="21"/>
          <w:shd w:val="clear" w:color="auto" w:fill="FFFFFF"/>
        </w:rPr>
        <w:t xml:space="preserve">left for future explorations. </w:t>
      </w:r>
    </w:p>
    <w:p w14:paraId="5E093099" w14:textId="77777777" w:rsidR="00E56377" w:rsidRPr="00B214B9" w:rsidRDefault="00E56377" w:rsidP="00B214B9">
      <w:pPr>
        <w:rPr>
          <w:rFonts w:ascii="Tahoma" w:hAnsi="Tahoma" w:cs="Tahoma"/>
          <w:color w:val="000000"/>
          <w:sz w:val="21"/>
          <w:szCs w:val="21"/>
          <w:shd w:val="clear" w:color="auto" w:fill="FFFFFF"/>
        </w:rPr>
      </w:pPr>
    </w:p>
    <w:p w14:paraId="0BECE23A" w14:textId="6013E3A9" w:rsidR="00B214B9" w:rsidRPr="00185452" w:rsidRDefault="00B214B9" w:rsidP="00B214B9">
      <w:pPr>
        <w:rPr>
          <w:rFonts w:ascii="Tahoma" w:hAnsi="Tahoma" w:cs="Tahoma"/>
          <w:color w:val="000000"/>
          <w:sz w:val="21"/>
          <w:szCs w:val="21"/>
          <w:u w:val="single"/>
          <w:shd w:val="clear" w:color="auto" w:fill="FFFFFF"/>
        </w:rPr>
      </w:pPr>
      <w:r w:rsidRPr="00185452">
        <w:rPr>
          <w:rFonts w:ascii="Tahoma" w:hAnsi="Tahoma" w:cs="Tahoma"/>
          <w:color w:val="000000"/>
          <w:sz w:val="21"/>
          <w:szCs w:val="21"/>
          <w:u w:val="single"/>
          <w:shd w:val="clear" w:color="auto" w:fill="FFFFFF"/>
        </w:rPr>
        <w:t xml:space="preserve">28. </w:t>
      </w:r>
      <w:r w:rsidRPr="00185452">
        <w:rPr>
          <w:rFonts w:ascii="Tahoma" w:hAnsi="Tahoma" w:cs="Tahoma" w:hint="eastAsia"/>
          <w:color w:val="000000"/>
          <w:sz w:val="21"/>
          <w:szCs w:val="21"/>
          <w:u w:val="single"/>
          <w:shd w:val="clear" w:color="auto" w:fill="FFFFFF"/>
        </w:rPr>
        <w:t>“</w:t>
      </w:r>
      <w:r w:rsidRPr="00185452">
        <w:rPr>
          <w:rFonts w:ascii="Tahoma" w:hAnsi="Tahoma" w:cs="Tahoma"/>
          <w:color w:val="000000"/>
          <w:sz w:val="21"/>
          <w:szCs w:val="21"/>
          <w:u w:val="single"/>
          <w:shd w:val="clear" w:color="auto" w:fill="FFFFFF"/>
        </w:rPr>
        <w:t>In summary, the novelty of our IM is twofold: we introduce to the classical IM the continuous spin</w:t>
      </w:r>
      <w:r w:rsidR="00150949" w:rsidRPr="00185452">
        <w:rPr>
          <w:rFonts w:ascii="Tahoma" w:hAnsi="Tahoma" w:cs="Tahoma"/>
          <w:color w:val="000000"/>
          <w:sz w:val="21"/>
          <w:szCs w:val="21"/>
          <w:u w:val="single"/>
          <w:shd w:val="clear" w:color="auto" w:fill="FFFFFF"/>
        </w:rPr>
        <w:t xml:space="preserve"> </w:t>
      </w:r>
      <w:r w:rsidRPr="00185452">
        <w:rPr>
          <w:rFonts w:ascii="Tahoma" w:hAnsi="Tahoma" w:cs="Tahoma"/>
          <w:color w:val="000000"/>
          <w:sz w:val="21"/>
          <w:szCs w:val="21"/>
          <w:u w:val="single"/>
          <w:shd w:val="clear" w:color="auto" w:fill="FFFFFF"/>
        </w:rPr>
        <w:t>values and an inertia factor.</w:t>
      </w:r>
      <w:r w:rsidRPr="00185452">
        <w:rPr>
          <w:rFonts w:ascii="Tahoma" w:hAnsi="Tahoma" w:cs="Tahoma" w:hint="eastAsia"/>
          <w:color w:val="000000"/>
          <w:sz w:val="21"/>
          <w:szCs w:val="21"/>
          <w:u w:val="single"/>
          <w:shd w:val="clear" w:color="auto" w:fill="FFFFFF"/>
        </w:rPr>
        <w:t>”</w:t>
      </w:r>
      <w:r w:rsidRPr="00185452">
        <w:rPr>
          <w:rFonts w:ascii="Tahoma" w:hAnsi="Tahoma" w:cs="Tahoma"/>
          <w:color w:val="000000"/>
          <w:sz w:val="21"/>
          <w:szCs w:val="21"/>
          <w:u w:val="single"/>
          <w:shd w:val="clear" w:color="auto" w:fill="FFFFFF"/>
        </w:rPr>
        <w:t xml:space="preserve"> This is a bit misleading; continuous spin values were already</w:t>
      </w:r>
      <w:r w:rsidR="00150949" w:rsidRPr="00185452">
        <w:rPr>
          <w:rFonts w:ascii="Tahoma" w:hAnsi="Tahoma" w:cs="Tahoma"/>
          <w:color w:val="000000"/>
          <w:sz w:val="21"/>
          <w:szCs w:val="21"/>
          <w:u w:val="single"/>
          <w:shd w:val="clear" w:color="auto" w:fill="FFFFFF"/>
        </w:rPr>
        <w:t xml:space="preserve"> </w:t>
      </w:r>
      <w:proofErr w:type="gramStart"/>
      <w:r w:rsidRPr="00185452">
        <w:rPr>
          <w:rFonts w:ascii="Tahoma" w:hAnsi="Tahoma" w:cs="Tahoma"/>
          <w:color w:val="000000"/>
          <w:sz w:val="21"/>
          <w:szCs w:val="21"/>
          <w:u w:val="single"/>
          <w:shd w:val="clear" w:color="auto" w:fill="FFFFFF"/>
        </w:rPr>
        <w:lastRenderedPageBreak/>
        <w:t>considered,</w:t>
      </w:r>
      <w:proofErr w:type="gramEnd"/>
      <w:r w:rsidRPr="00185452">
        <w:rPr>
          <w:rFonts w:ascii="Tahoma" w:hAnsi="Tahoma" w:cs="Tahoma"/>
          <w:color w:val="000000"/>
          <w:sz w:val="21"/>
          <w:szCs w:val="21"/>
          <w:u w:val="single"/>
          <w:shd w:val="clear" w:color="auto" w:fill="FFFFFF"/>
        </w:rPr>
        <w:t xml:space="preserve"> the novelty of this IM is in the inertia factor. References [31]-[33] describe</w:t>
      </w:r>
      <w:r w:rsidR="00150949" w:rsidRPr="00185452">
        <w:rPr>
          <w:rFonts w:ascii="Tahoma" w:hAnsi="Tahoma" w:cs="Tahoma"/>
          <w:color w:val="000000"/>
          <w:sz w:val="21"/>
          <w:szCs w:val="21"/>
          <w:u w:val="single"/>
          <w:shd w:val="clear" w:color="auto" w:fill="FFFFFF"/>
        </w:rPr>
        <w:t xml:space="preserve"> </w:t>
      </w:r>
      <w:r w:rsidRPr="00185452">
        <w:rPr>
          <w:rFonts w:ascii="Tahoma" w:hAnsi="Tahoma" w:cs="Tahoma"/>
          <w:color w:val="000000"/>
          <w:sz w:val="21"/>
          <w:szCs w:val="21"/>
          <w:u w:val="single"/>
          <w:shd w:val="clear" w:color="auto" w:fill="FFFFFF"/>
        </w:rPr>
        <w:t>continuous spin values in the IM.</w:t>
      </w:r>
    </w:p>
    <w:p w14:paraId="636EABBC" w14:textId="068A5C89" w:rsidR="000017EE" w:rsidRDefault="006A7CF7" w:rsidP="00B214B9">
      <w:pPr>
        <w:rPr>
          <w:rFonts w:ascii="Tahoma" w:hAnsi="Tahoma" w:cs="Tahoma"/>
          <w:color w:val="000000"/>
          <w:sz w:val="21"/>
          <w:szCs w:val="21"/>
          <w:shd w:val="clear" w:color="auto" w:fill="FFFFFF"/>
        </w:rPr>
      </w:pPr>
      <w:r>
        <w:rPr>
          <w:rFonts w:ascii="Tahoma" w:hAnsi="Tahoma" w:cs="Tahoma"/>
          <w:color w:val="000000"/>
          <w:sz w:val="21"/>
          <w:szCs w:val="21"/>
          <w:shd w:val="clear" w:color="auto" w:fill="FFFFFF"/>
        </w:rPr>
        <w:t xml:space="preserve">EW: You are correct that </w:t>
      </w:r>
      <w:proofErr w:type="gramStart"/>
      <w:r>
        <w:rPr>
          <w:rFonts w:ascii="Tahoma" w:hAnsi="Tahoma" w:cs="Tahoma"/>
          <w:color w:val="000000"/>
          <w:sz w:val="21"/>
          <w:szCs w:val="21"/>
          <w:shd w:val="clear" w:color="auto" w:fill="FFFFFF"/>
        </w:rPr>
        <w:t>continuous</w:t>
      </w:r>
      <w:proofErr w:type="gramEnd"/>
      <w:r>
        <w:rPr>
          <w:rFonts w:ascii="Tahoma" w:hAnsi="Tahoma" w:cs="Tahoma"/>
          <w:color w:val="000000"/>
          <w:sz w:val="21"/>
          <w:szCs w:val="21"/>
          <w:shd w:val="clear" w:color="auto" w:fill="FFFFFF"/>
        </w:rPr>
        <w:t xml:space="preserve"> spin Ising model was already proposed and stud</w:t>
      </w:r>
      <w:r w:rsidR="003770DC">
        <w:rPr>
          <w:rFonts w:ascii="Tahoma" w:hAnsi="Tahoma" w:cs="Tahoma"/>
          <w:color w:val="000000"/>
          <w:sz w:val="21"/>
          <w:szCs w:val="21"/>
          <w:shd w:val="clear" w:color="auto" w:fill="FFFFFF"/>
        </w:rPr>
        <w:t>ied</w:t>
      </w:r>
      <w:r>
        <w:rPr>
          <w:rFonts w:ascii="Tahoma" w:hAnsi="Tahoma" w:cs="Tahoma"/>
          <w:color w:val="000000"/>
          <w:sz w:val="21"/>
          <w:szCs w:val="21"/>
          <w:shd w:val="clear" w:color="auto" w:fill="FFFFFF"/>
        </w:rPr>
        <w:t xml:space="preserve"> by previous research </w:t>
      </w:r>
      <w:r w:rsidRPr="00185452">
        <w:rPr>
          <w:rFonts w:ascii="Tahoma" w:hAnsi="Tahoma" w:cs="Tahoma"/>
          <w:color w:val="000000"/>
          <w:sz w:val="21"/>
          <w:szCs w:val="21"/>
          <w:highlight w:val="yellow"/>
          <w:shd w:val="clear" w:color="auto" w:fill="FFFFFF"/>
        </w:rPr>
        <w:t xml:space="preserve">even though </w:t>
      </w:r>
      <w:r w:rsidR="0004414E" w:rsidRPr="00185452">
        <w:rPr>
          <w:rFonts w:ascii="Tahoma" w:hAnsi="Tahoma" w:cs="Tahoma"/>
          <w:color w:val="000000"/>
          <w:sz w:val="21"/>
          <w:szCs w:val="21"/>
          <w:highlight w:val="yellow"/>
          <w:shd w:val="clear" w:color="auto" w:fill="FFFFFF"/>
        </w:rPr>
        <w:t>it</w:t>
      </w:r>
      <w:r w:rsidRPr="00185452">
        <w:rPr>
          <w:rFonts w:ascii="Tahoma" w:hAnsi="Tahoma" w:cs="Tahoma"/>
          <w:color w:val="000000"/>
          <w:sz w:val="21"/>
          <w:szCs w:val="21"/>
          <w:highlight w:val="yellow"/>
          <w:shd w:val="clear" w:color="auto" w:fill="FFFFFF"/>
        </w:rPr>
        <w:t xml:space="preserve"> </w:t>
      </w:r>
      <w:r w:rsidR="00AF405F" w:rsidRPr="00185452">
        <w:rPr>
          <w:rFonts w:ascii="Tahoma" w:hAnsi="Tahoma" w:cs="Tahoma"/>
          <w:color w:val="000000"/>
          <w:sz w:val="21"/>
          <w:szCs w:val="21"/>
          <w:highlight w:val="yellow"/>
          <w:shd w:val="clear" w:color="auto" w:fill="FFFFFF"/>
        </w:rPr>
        <w:t>ha</w:t>
      </w:r>
      <w:r w:rsidR="0004414E" w:rsidRPr="00185452">
        <w:rPr>
          <w:rFonts w:ascii="Tahoma" w:hAnsi="Tahoma" w:cs="Tahoma"/>
          <w:color w:val="000000"/>
          <w:sz w:val="21"/>
          <w:szCs w:val="21"/>
          <w:highlight w:val="yellow"/>
          <w:shd w:val="clear" w:color="auto" w:fill="FFFFFF"/>
        </w:rPr>
        <w:t>s</w:t>
      </w:r>
      <w:r w:rsidR="00AF405F" w:rsidRPr="00185452">
        <w:rPr>
          <w:rFonts w:ascii="Tahoma" w:hAnsi="Tahoma" w:cs="Tahoma"/>
          <w:color w:val="000000"/>
          <w:sz w:val="21"/>
          <w:szCs w:val="21"/>
          <w:highlight w:val="yellow"/>
          <w:shd w:val="clear" w:color="auto" w:fill="FFFFFF"/>
        </w:rPr>
        <w:t xml:space="preserve"> been studied</w:t>
      </w:r>
      <w:r w:rsidRPr="00185452">
        <w:rPr>
          <w:rFonts w:ascii="Tahoma" w:hAnsi="Tahoma" w:cs="Tahoma"/>
          <w:color w:val="000000"/>
          <w:sz w:val="21"/>
          <w:szCs w:val="21"/>
          <w:highlight w:val="yellow"/>
          <w:shd w:val="clear" w:color="auto" w:fill="FFFFFF"/>
        </w:rPr>
        <w:t xml:space="preserve"> much less than the original binary spin Ising model.</w:t>
      </w:r>
      <w:r>
        <w:rPr>
          <w:rFonts w:ascii="Tahoma" w:hAnsi="Tahoma" w:cs="Tahoma"/>
          <w:color w:val="000000"/>
          <w:sz w:val="21"/>
          <w:szCs w:val="21"/>
          <w:shd w:val="clear" w:color="auto" w:fill="FFFFFF"/>
        </w:rPr>
        <w:t xml:space="preserve"> Per your comments, we have deleted twofold and reworded the sentence.</w:t>
      </w:r>
    </w:p>
    <w:p w14:paraId="549DBE33" w14:textId="77777777" w:rsidR="006A7CF7" w:rsidRDefault="006A7CF7" w:rsidP="00B214B9">
      <w:pPr>
        <w:rPr>
          <w:rFonts w:ascii="Tahoma" w:hAnsi="Tahoma" w:cs="Tahoma"/>
          <w:color w:val="000000"/>
          <w:sz w:val="21"/>
          <w:szCs w:val="21"/>
          <w:shd w:val="clear" w:color="auto" w:fill="FFFFFF"/>
        </w:rPr>
      </w:pPr>
    </w:p>
    <w:p w14:paraId="19AF9421" w14:textId="25EF5D45" w:rsidR="00B214B9" w:rsidRPr="00185452" w:rsidRDefault="00B214B9" w:rsidP="00B214B9">
      <w:pPr>
        <w:rPr>
          <w:rFonts w:ascii="Tahoma" w:hAnsi="Tahoma" w:cs="Tahoma"/>
          <w:color w:val="000000"/>
          <w:sz w:val="21"/>
          <w:szCs w:val="21"/>
          <w:u w:val="single"/>
          <w:shd w:val="clear" w:color="auto" w:fill="FFFFFF"/>
        </w:rPr>
      </w:pPr>
      <w:r w:rsidRPr="00185452">
        <w:rPr>
          <w:rFonts w:ascii="Tahoma" w:hAnsi="Tahoma" w:cs="Tahoma"/>
          <w:color w:val="000000"/>
          <w:sz w:val="21"/>
          <w:szCs w:val="21"/>
          <w:u w:val="single"/>
          <w:shd w:val="clear" w:color="auto" w:fill="FFFFFF"/>
        </w:rPr>
        <w:t xml:space="preserve">29. </w:t>
      </w:r>
      <w:r w:rsidRPr="00185452">
        <w:rPr>
          <w:rFonts w:ascii="Tahoma" w:hAnsi="Tahoma" w:cs="Tahoma" w:hint="eastAsia"/>
          <w:color w:val="000000"/>
          <w:sz w:val="21"/>
          <w:szCs w:val="21"/>
          <w:u w:val="single"/>
          <w:shd w:val="clear" w:color="auto" w:fill="FFFFFF"/>
        </w:rPr>
        <w:t>“</w:t>
      </w:r>
      <w:r w:rsidRPr="00185452">
        <w:rPr>
          <w:rFonts w:ascii="Tahoma" w:hAnsi="Tahoma" w:cs="Tahoma"/>
          <w:color w:val="000000"/>
          <w:sz w:val="21"/>
          <w:szCs w:val="21"/>
          <w:u w:val="single"/>
          <w:shd w:val="clear" w:color="auto" w:fill="FFFFFF"/>
        </w:rPr>
        <w:t>not excessively too long</w:t>
      </w:r>
      <w:r w:rsidRPr="00185452">
        <w:rPr>
          <w:rFonts w:ascii="Tahoma" w:hAnsi="Tahoma" w:cs="Tahoma" w:hint="eastAsia"/>
          <w:color w:val="000000"/>
          <w:sz w:val="21"/>
          <w:szCs w:val="21"/>
          <w:u w:val="single"/>
          <w:shd w:val="clear" w:color="auto" w:fill="FFFFFF"/>
        </w:rPr>
        <w:t>”</w:t>
      </w:r>
      <w:r w:rsidRPr="00185452">
        <w:rPr>
          <w:rFonts w:ascii="Tahoma" w:hAnsi="Tahoma" w:cs="Tahoma"/>
          <w:color w:val="000000"/>
          <w:sz w:val="21"/>
          <w:szCs w:val="21"/>
          <w:u w:val="single"/>
          <w:shd w:val="clear" w:color="auto" w:fill="FFFFFF"/>
        </w:rPr>
        <w:t xml:space="preserve"> There</w:t>
      </w:r>
      <w:r w:rsidR="002C746F" w:rsidRPr="00185452">
        <w:rPr>
          <w:rFonts w:ascii="Tahoma" w:hAnsi="Tahoma" w:cs="Tahoma"/>
          <w:color w:val="000000"/>
          <w:sz w:val="21"/>
          <w:szCs w:val="21"/>
          <w:u w:val="single"/>
          <w:shd w:val="clear" w:color="auto" w:fill="FFFFFF"/>
        </w:rPr>
        <w:t>’</w:t>
      </w:r>
      <w:r w:rsidRPr="00185452">
        <w:rPr>
          <w:rFonts w:ascii="Tahoma" w:hAnsi="Tahoma" w:cs="Tahoma"/>
          <w:color w:val="000000"/>
          <w:sz w:val="21"/>
          <w:szCs w:val="21"/>
          <w:u w:val="single"/>
          <w:shd w:val="clear" w:color="auto" w:fill="FFFFFF"/>
        </w:rPr>
        <w:t>s some redundancy here.</w:t>
      </w:r>
    </w:p>
    <w:p w14:paraId="6D39A7C7" w14:textId="2EEB0090" w:rsidR="000017EE" w:rsidRDefault="00BD4BFC" w:rsidP="00B214B9">
      <w:pPr>
        <w:rPr>
          <w:rFonts w:ascii="Tahoma" w:hAnsi="Tahoma" w:cs="Tahoma"/>
          <w:color w:val="000000"/>
          <w:sz w:val="21"/>
          <w:szCs w:val="21"/>
          <w:shd w:val="clear" w:color="auto" w:fill="FFFFFF"/>
        </w:rPr>
      </w:pPr>
      <w:r>
        <w:rPr>
          <w:rFonts w:ascii="Tahoma" w:hAnsi="Tahoma" w:cs="Tahoma"/>
          <w:color w:val="000000"/>
          <w:sz w:val="21"/>
          <w:szCs w:val="21"/>
          <w:shd w:val="clear" w:color="auto" w:fill="FFFFFF"/>
        </w:rPr>
        <w:t>EW: We have revised</w:t>
      </w:r>
      <w:r w:rsidR="00C9712C">
        <w:rPr>
          <w:rFonts w:ascii="Tahoma" w:hAnsi="Tahoma" w:cs="Tahoma"/>
          <w:color w:val="000000"/>
          <w:sz w:val="21"/>
          <w:szCs w:val="21"/>
          <w:shd w:val="clear" w:color="auto" w:fill="FFFFFF"/>
        </w:rPr>
        <w:t xml:space="preserve"> </w:t>
      </w:r>
      <w:r w:rsidR="00021D91">
        <w:rPr>
          <w:rFonts w:ascii="Tahoma" w:hAnsi="Tahoma" w:cs="Tahoma"/>
          <w:color w:val="000000"/>
          <w:sz w:val="21"/>
          <w:szCs w:val="21"/>
          <w:shd w:val="clear" w:color="auto" w:fill="FFFFFF"/>
        </w:rPr>
        <w:t xml:space="preserve">to </w:t>
      </w:r>
      <w:r w:rsidR="00C9712C">
        <w:rPr>
          <w:rFonts w:ascii="Tahoma" w:hAnsi="Tahoma" w:cs="Tahoma"/>
          <w:color w:val="000000"/>
          <w:sz w:val="21"/>
          <w:szCs w:val="21"/>
          <w:shd w:val="clear" w:color="auto" w:fill="FFFFFF"/>
        </w:rPr>
        <w:t>remove redundancy.</w:t>
      </w:r>
    </w:p>
    <w:p w14:paraId="777D1837" w14:textId="77777777" w:rsidR="00BD4BFC" w:rsidRDefault="00BD4BFC" w:rsidP="00B214B9">
      <w:pPr>
        <w:rPr>
          <w:rFonts w:ascii="Tahoma" w:hAnsi="Tahoma" w:cs="Tahoma"/>
          <w:color w:val="000000"/>
          <w:sz w:val="21"/>
          <w:szCs w:val="21"/>
          <w:shd w:val="clear" w:color="auto" w:fill="FFFFFF"/>
        </w:rPr>
      </w:pPr>
    </w:p>
    <w:p w14:paraId="04B64ECF" w14:textId="0C75534A" w:rsidR="00B214B9" w:rsidRPr="00185452" w:rsidRDefault="00B214B9" w:rsidP="00B214B9">
      <w:pPr>
        <w:rPr>
          <w:rFonts w:ascii="Tahoma" w:hAnsi="Tahoma" w:cs="Tahoma"/>
          <w:color w:val="000000"/>
          <w:sz w:val="21"/>
          <w:szCs w:val="21"/>
          <w:u w:val="single"/>
          <w:shd w:val="clear" w:color="auto" w:fill="FFFFFF"/>
        </w:rPr>
      </w:pPr>
      <w:r w:rsidRPr="00185452">
        <w:rPr>
          <w:rFonts w:ascii="Tahoma" w:hAnsi="Tahoma" w:cs="Tahoma"/>
          <w:color w:val="000000"/>
          <w:sz w:val="21"/>
          <w:szCs w:val="21"/>
          <w:u w:val="single"/>
          <w:shd w:val="clear" w:color="auto" w:fill="FFFFFF"/>
        </w:rPr>
        <w:t xml:space="preserve">30. </w:t>
      </w:r>
      <w:r w:rsidRPr="00185452">
        <w:rPr>
          <w:rFonts w:ascii="Tahoma" w:hAnsi="Tahoma" w:cs="Tahoma" w:hint="eastAsia"/>
          <w:color w:val="000000"/>
          <w:sz w:val="21"/>
          <w:szCs w:val="21"/>
          <w:u w:val="single"/>
          <w:shd w:val="clear" w:color="auto" w:fill="FFFFFF"/>
        </w:rPr>
        <w:t>“β</w:t>
      </w:r>
      <w:r w:rsidRPr="00185452">
        <w:rPr>
          <w:rFonts w:ascii="Tahoma" w:hAnsi="Tahoma" w:cs="Tahoma"/>
          <w:color w:val="000000"/>
          <w:sz w:val="21"/>
          <w:szCs w:val="21"/>
          <w:u w:val="single"/>
          <w:shd w:val="clear" w:color="auto" w:fill="FFFFFF"/>
        </w:rPr>
        <w:t>, the inverse Boltzmann temperature, is set to 1 without loss of generality.</w:t>
      </w:r>
      <w:r w:rsidR="00266755" w:rsidRPr="00185452">
        <w:rPr>
          <w:rFonts w:ascii="Tahoma" w:hAnsi="Tahoma" w:cs="Tahoma"/>
          <w:color w:val="000000"/>
          <w:sz w:val="21"/>
          <w:szCs w:val="21"/>
          <w:u w:val="single"/>
          <w:shd w:val="clear" w:color="auto" w:fill="FFFFFF"/>
        </w:rPr>
        <w:t xml:space="preserve">” </w:t>
      </w:r>
      <w:r w:rsidRPr="00185452">
        <w:rPr>
          <w:rFonts w:ascii="Tahoma" w:hAnsi="Tahoma" w:cs="Tahoma"/>
          <w:color w:val="000000"/>
          <w:sz w:val="21"/>
          <w:szCs w:val="21"/>
          <w:u w:val="single"/>
          <w:shd w:val="clear" w:color="auto" w:fill="FFFFFF"/>
        </w:rPr>
        <w:t>It appears that</w:t>
      </w:r>
      <w:r w:rsidR="00150949" w:rsidRPr="00185452">
        <w:rPr>
          <w:rFonts w:ascii="Tahoma" w:hAnsi="Tahoma" w:cs="Tahoma"/>
          <w:color w:val="000000"/>
          <w:sz w:val="21"/>
          <w:szCs w:val="21"/>
          <w:u w:val="single"/>
          <w:shd w:val="clear" w:color="auto" w:fill="FFFFFF"/>
        </w:rPr>
        <w:t xml:space="preserve"> </w:t>
      </w:r>
      <w:r w:rsidRPr="00185452">
        <w:rPr>
          <w:rFonts w:ascii="Tahoma" w:hAnsi="Tahoma" w:cs="Tahoma"/>
          <w:color w:val="000000"/>
          <w:sz w:val="21"/>
          <w:szCs w:val="21"/>
          <w:u w:val="single"/>
          <w:shd w:val="clear" w:color="auto" w:fill="FFFFFF"/>
        </w:rPr>
        <w:t>something is then not being considered carefully with the normalization of the probability</w:t>
      </w:r>
      <w:r w:rsidR="00150949" w:rsidRPr="00185452">
        <w:rPr>
          <w:rFonts w:ascii="Tahoma" w:hAnsi="Tahoma" w:cs="Tahoma"/>
          <w:color w:val="000000"/>
          <w:sz w:val="21"/>
          <w:szCs w:val="21"/>
          <w:u w:val="single"/>
          <w:shd w:val="clear" w:color="auto" w:fill="FFFFFF"/>
        </w:rPr>
        <w:t xml:space="preserve"> </w:t>
      </w:r>
      <w:r w:rsidRPr="00185452">
        <w:rPr>
          <w:rFonts w:ascii="Tahoma" w:hAnsi="Tahoma" w:cs="Tahoma"/>
          <w:color w:val="000000"/>
          <w:sz w:val="21"/>
          <w:szCs w:val="21"/>
          <w:u w:val="single"/>
          <w:shd w:val="clear" w:color="auto" w:fill="FFFFFF"/>
        </w:rPr>
        <w:t>density.</w:t>
      </w:r>
    </w:p>
    <w:p w14:paraId="73A598B6" w14:textId="3AD7528B" w:rsidR="003770DC" w:rsidRDefault="00266755" w:rsidP="00B214B9">
      <w:pPr>
        <w:rPr>
          <w:rFonts w:ascii="Tahoma" w:hAnsi="Tahoma" w:cs="Tahoma"/>
          <w:color w:val="000000"/>
          <w:sz w:val="21"/>
          <w:szCs w:val="21"/>
          <w:shd w:val="clear" w:color="auto" w:fill="FFFFFF"/>
        </w:rPr>
      </w:pPr>
      <w:r>
        <w:rPr>
          <w:rFonts w:ascii="Tahoma" w:hAnsi="Tahoma" w:cs="Tahoma"/>
          <w:color w:val="000000"/>
          <w:sz w:val="21"/>
          <w:szCs w:val="21"/>
          <w:shd w:val="clear" w:color="auto" w:fill="FFFFFF"/>
        </w:rPr>
        <w:t xml:space="preserve">EW: The probability density is normalized as explained in the answer to question 23. As we follow the Metropolis MCMC simulation process, the probability density distribution will converge to the desired Boltzmann distribution. </w:t>
      </w:r>
      <w:r w:rsidR="001D6B54">
        <w:rPr>
          <w:rFonts w:ascii="Tahoma" w:hAnsi="Tahoma" w:cs="Tahoma"/>
          <w:color w:val="000000"/>
          <w:sz w:val="21"/>
          <w:szCs w:val="21"/>
          <w:shd w:val="clear" w:color="auto" w:fill="FFFFFF"/>
        </w:rPr>
        <w:t>As we see, t</w:t>
      </w:r>
      <w:r>
        <w:rPr>
          <w:rFonts w:ascii="Tahoma" w:hAnsi="Tahoma" w:cs="Tahoma"/>
          <w:color w:val="000000"/>
          <w:sz w:val="21"/>
          <w:szCs w:val="21"/>
          <w:shd w:val="clear" w:color="auto" w:fill="FFFFFF"/>
        </w:rPr>
        <w:t xml:space="preserve">he probability density only depends on </w:t>
      </w:r>
      <m:oMath>
        <m:r>
          <w:rPr>
            <w:rFonts w:ascii="Cambria Math" w:eastAsiaTheme="minorEastAsia" w:hAnsi="Cambria Math"/>
          </w:rPr>
          <m:t>-β(</m:t>
        </m:r>
        <m:sSub>
          <m:sSubPr>
            <m:ctrlPr>
              <w:rPr>
                <w:rFonts w:ascii="Cambria Math" w:eastAsiaTheme="minorEastAsia" w:hAnsi="Cambria Math"/>
                <w:i/>
              </w:rPr>
            </m:ctrlPr>
          </m:sSubPr>
          <m:e>
            <m:r>
              <w:rPr>
                <w:rFonts w:ascii="Cambria Math" w:eastAsiaTheme="minorEastAsia" w:hAnsi="Cambria Math"/>
              </w:rPr>
              <m:t>H</m:t>
            </m:r>
          </m:e>
          <m:sub>
            <m:r>
              <m:rPr>
                <m:sty m:val="p"/>
              </m:rPr>
              <w:rPr>
                <w:rFonts w:ascii="Cambria Math" w:eastAsiaTheme="minorEastAsia" w:hAnsi="Cambria Math" w:cs="Calibri"/>
                <w:vertAlign w:val="subscript"/>
              </w:rPr>
              <m:t>ν</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μ</m:t>
            </m:r>
          </m:sub>
        </m:sSub>
        <m:r>
          <w:rPr>
            <w:rFonts w:ascii="Cambria Math" w:eastAsiaTheme="minorEastAsia" w:hAnsi="Cambria Math"/>
          </w:rPr>
          <m:t>+I</m:t>
        </m:r>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m:t>
                </m:r>
              </m:sup>
            </m:sSup>
          </m:e>
          <m:sub>
            <m:r>
              <w:rPr>
                <w:rFonts w:ascii="Cambria Math" w:hAnsi="Cambria Math"/>
              </w:rPr>
              <m:t>i</m:t>
            </m:r>
          </m:sub>
        </m:sSub>
        <m:r>
          <m:rPr>
            <m:sty m:val="p"/>
          </m:rPr>
          <w:rPr>
            <w:rFonts w:ascii="Cambria Math" w:eastAsiaTheme="minorEastAsia" w:hAnsi="Cambria Math" w:cs="Times New Roman"/>
            <w:vertAlign w:val="subscript"/>
          </w:rPr>
          <m:t>-</m:t>
        </m:r>
        <m:sSub>
          <m:sSubPr>
            <m:ctrlPr>
              <w:rPr>
                <w:rFonts w:ascii="Cambria Math" w:hAnsi="Cambria Math"/>
                <w:i/>
              </w:rPr>
            </m:ctrlPr>
          </m:sSubPr>
          <m:e>
            <m:r>
              <w:rPr>
                <w:rFonts w:ascii="Cambria Math" w:hAnsi="Cambria Math"/>
              </w:rPr>
              <m:t>σ</m:t>
            </m:r>
          </m:e>
          <m:sub>
            <m:r>
              <w:rPr>
                <w:rFonts w:ascii="Cambria Math" w:hAnsi="Cambria Math"/>
              </w:rPr>
              <m:t>i</m:t>
            </m:r>
          </m:sub>
        </m:sSub>
        <m:r>
          <m:rPr>
            <m:sty m:val="p"/>
          </m:rPr>
          <w:rPr>
            <w:rFonts w:ascii="Cambria Math" w:eastAsiaTheme="minorEastAsia" w:hAnsi="Cambria Math" w:cs="Times New Roman"/>
            <w:vertAlign w:val="subscript"/>
          </w:rPr>
          <m:t>|)</m:t>
        </m:r>
      </m:oMath>
      <w:r>
        <w:rPr>
          <w:rFonts w:eastAsiaTheme="minorEastAsia"/>
        </w:rPr>
        <w:t xml:space="preserve">, </w:t>
      </w:r>
      <w:r w:rsidR="003770DC" w:rsidRPr="00185452">
        <w:rPr>
          <w:rFonts w:ascii="Tahoma" w:hAnsi="Tahoma" w:cs="Tahoma"/>
          <w:color w:val="000000"/>
          <w:sz w:val="21"/>
          <w:szCs w:val="21"/>
          <w:shd w:val="clear" w:color="auto" w:fill="FFFFFF"/>
        </w:rPr>
        <w:t xml:space="preserve">and therefore </w:t>
      </w:r>
      <w:r w:rsidRPr="007E011C">
        <w:rPr>
          <w:rFonts w:ascii="Tahoma" w:hAnsi="Tahoma" w:cs="Tahoma"/>
          <w:color w:val="000000"/>
          <w:sz w:val="21"/>
          <w:szCs w:val="21"/>
          <w:shd w:val="clear" w:color="auto" w:fill="FFFFFF"/>
        </w:rPr>
        <w:t xml:space="preserve">only on </w:t>
      </w:r>
      <m:oMath>
        <m:r>
          <m:rPr>
            <m:sty m:val="p"/>
          </m:rPr>
          <w:rPr>
            <w:rFonts w:ascii="Cambria Math" w:hAnsi="Cambria Math" w:cs="Tahoma"/>
            <w:color w:val="000000"/>
            <w:sz w:val="21"/>
            <w:szCs w:val="21"/>
            <w:shd w:val="clear" w:color="auto" w:fill="FFFFFF"/>
          </w:rPr>
          <m:t xml:space="preserve"> </m:t>
        </m:r>
        <m:r>
          <w:rPr>
            <w:rFonts w:ascii="Cambria Math" w:hAnsi="Cambria Math" w:cs="Tahoma"/>
            <w:color w:val="000000"/>
            <w:sz w:val="21"/>
            <w:szCs w:val="21"/>
            <w:shd w:val="clear" w:color="auto" w:fill="FFFFFF"/>
          </w:rPr>
          <m:t>βJ</m:t>
        </m:r>
        <m:r>
          <m:rPr>
            <m:sty m:val="p"/>
          </m:rPr>
          <w:rPr>
            <w:rFonts w:ascii="Cambria Math" w:hAnsi="Cambria Math" w:cs="Tahoma"/>
            <w:color w:val="000000"/>
            <w:sz w:val="21"/>
            <w:szCs w:val="21"/>
            <w:shd w:val="clear" w:color="auto" w:fill="FFFFFF"/>
          </w:rPr>
          <m:t xml:space="preserve">, </m:t>
        </m:r>
        <m:r>
          <w:rPr>
            <w:rFonts w:ascii="Cambria Math" w:hAnsi="Cambria Math" w:cs="Tahoma"/>
            <w:color w:val="000000"/>
            <w:sz w:val="21"/>
            <w:szCs w:val="21"/>
            <w:shd w:val="clear" w:color="auto" w:fill="FFFFFF"/>
          </w:rPr>
          <m:t>βB</m:t>
        </m:r>
        <m:r>
          <m:rPr>
            <m:sty m:val="p"/>
          </m:rPr>
          <w:rPr>
            <w:rFonts w:ascii="Cambria Math" w:hAnsi="Cambria Math" w:cs="Tahoma"/>
            <w:color w:val="000000"/>
            <w:sz w:val="21"/>
            <w:szCs w:val="21"/>
            <w:shd w:val="clear" w:color="auto" w:fill="FFFFFF"/>
          </w:rPr>
          <m:t xml:space="preserve">, </m:t>
        </m:r>
        <m:r>
          <w:rPr>
            <w:rFonts w:ascii="Cambria Math" w:hAnsi="Cambria Math" w:cs="Tahoma"/>
            <w:color w:val="000000"/>
            <w:sz w:val="21"/>
            <w:szCs w:val="21"/>
            <w:shd w:val="clear" w:color="auto" w:fill="FFFFFF"/>
          </w:rPr>
          <m:t>and</m:t>
        </m:r>
        <m:r>
          <m:rPr>
            <m:sty m:val="p"/>
          </m:rPr>
          <w:rPr>
            <w:rFonts w:ascii="Cambria Math" w:hAnsi="Cambria Math" w:cs="Tahoma"/>
            <w:color w:val="000000"/>
            <w:sz w:val="21"/>
            <w:szCs w:val="21"/>
            <w:shd w:val="clear" w:color="auto" w:fill="FFFFFF"/>
          </w:rPr>
          <m:t xml:space="preserve"> </m:t>
        </m:r>
        <m:r>
          <w:rPr>
            <w:rFonts w:ascii="Cambria Math" w:hAnsi="Cambria Math" w:cs="Tahoma"/>
            <w:color w:val="000000"/>
            <w:sz w:val="21"/>
            <w:szCs w:val="21"/>
            <w:shd w:val="clear" w:color="auto" w:fill="FFFFFF"/>
          </w:rPr>
          <m:t>βI</m:t>
        </m:r>
      </m:oMath>
      <w:r w:rsidR="003770DC">
        <w:rPr>
          <w:rFonts w:ascii="Tahoma" w:hAnsi="Tahoma" w:cs="Tahoma"/>
          <w:color w:val="000000"/>
          <w:sz w:val="21"/>
          <w:szCs w:val="21"/>
          <w:shd w:val="clear" w:color="auto" w:fill="FFFFFF"/>
        </w:rPr>
        <w:t xml:space="preserve"> instead of </w:t>
      </w:r>
      <w:r w:rsidRPr="007E011C">
        <w:rPr>
          <w:rFonts w:ascii="Tahoma" w:hAnsi="Tahoma" w:cs="Tahoma"/>
          <w:color w:val="000000"/>
          <w:sz w:val="21"/>
          <w:szCs w:val="21"/>
          <w:shd w:val="clear" w:color="auto" w:fill="FFFFFF"/>
        </w:rPr>
        <w:t xml:space="preserve">individual </w:t>
      </w:r>
      <m:oMath>
        <m:r>
          <w:rPr>
            <w:rFonts w:ascii="Cambria Math" w:hAnsi="Cambria Math" w:cs="Tahoma"/>
            <w:color w:val="000000"/>
            <w:sz w:val="21"/>
            <w:szCs w:val="21"/>
            <w:shd w:val="clear" w:color="auto" w:fill="FFFFFF"/>
          </w:rPr>
          <m:t>β</m:t>
        </m:r>
        <m:r>
          <m:rPr>
            <m:sty m:val="p"/>
          </m:rPr>
          <w:rPr>
            <w:rFonts w:ascii="Cambria Math" w:hAnsi="Cambria Math" w:cs="Tahoma"/>
            <w:color w:val="000000"/>
            <w:sz w:val="21"/>
            <w:szCs w:val="21"/>
            <w:shd w:val="clear" w:color="auto" w:fill="FFFFFF"/>
          </w:rPr>
          <m:t xml:space="preserve">, </m:t>
        </m:r>
        <m:r>
          <w:rPr>
            <w:rFonts w:ascii="Cambria Math" w:hAnsi="Cambria Math" w:cs="Tahoma"/>
            <w:color w:val="000000"/>
            <w:sz w:val="21"/>
            <w:szCs w:val="21"/>
            <w:shd w:val="clear" w:color="auto" w:fill="FFFFFF"/>
          </w:rPr>
          <m:t>J</m:t>
        </m:r>
        <m:r>
          <m:rPr>
            <m:sty m:val="p"/>
          </m:rPr>
          <w:rPr>
            <w:rFonts w:ascii="Cambria Math" w:hAnsi="Cambria Math" w:cs="Tahoma"/>
            <w:color w:val="000000"/>
            <w:sz w:val="21"/>
            <w:szCs w:val="21"/>
            <w:shd w:val="clear" w:color="auto" w:fill="FFFFFF"/>
          </w:rPr>
          <m:t>,</m:t>
        </m:r>
        <m:r>
          <w:rPr>
            <w:rFonts w:ascii="Cambria Math" w:hAnsi="Cambria Math" w:cs="Tahoma"/>
            <w:color w:val="000000"/>
            <w:sz w:val="21"/>
            <w:szCs w:val="21"/>
            <w:shd w:val="clear" w:color="auto" w:fill="FFFFFF"/>
          </w:rPr>
          <m:t>B</m:t>
        </m:r>
        <m:r>
          <m:rPr>
            <m:sty m:val="p"/>
          </m:rPr>
          <w:rPr>
            <w:rFonts w:ascii="Cambria Math" w:hAnsi="Cambria Math" w:cs="Tahoma"/>
            <w:color w:val="000000"/>
            <w:sz w:val="21"/>
            <w:szCs w:val="21"/>
            <w:shd w:val="clear" w:color="auto" w:fill="FFFFFF"/>
          </w:rPr>
          <m:t>,</m:t>
        </m:r>
        <m:r>
          <w:rPr>
            <w:rFonts w:ascii="Cambria Math" w:hAnsi="Cambria Math" w:cs="Tahoma"/>
            <w:color w:val="000000"/>
            <w:sz w:val="21"/>
            <w:szCs w:val="21"/>
            <w:shd w:val="clear" w:color="auto" w:fill="FFFFFF"/>
          </w:rPr>
          <m:t>I</m:t>
        </m:r>
      </m:oMath>
      <w:r w:rsidRPr="007E011C">
        <w:rPr>
          <w:rFonts w:ascii="Tahoma" w:hAnsi="Tahoma" w:cs="Tahoma"/>
          <w:color w:val="000000"/>
          <w:sz w:val="21"/>
          <w:szCs w:val="21"/>
          <w:shd w:val="clear" w:color="auto" w:fill="FFFFFF"/>
        </w:rPr>
        <w:t xml:space="preserve">. </w:t>
      </w:r>
    </w:p>
    <w:p w14:paraId="3ECB5582" w14:textId="2DD2DCB1" w:rsidR="000017EE" w:rsidRPr="007E011C" w:rsidRDefault="003770DC" w:rsidP="00B214B9">
      <w:pPr>
        <w:rPr>
          <w:rFonts w:ascii="Tahoma" w:hAnsi="Tahoma" w:cs="Tahoma"/>
          <w:color w:val="000000"/>
          <w:sz w:val="21"/>
          <w:szCs w:val="21"/>
          <w:shd w:val="clear" w:color="auto" w:fill="FFFFFF"/>
        </w:rPr>
      </w:pPr>
      <w:r>
        <w:rPr>
          <w:rFonts w:ascii="Tahoma" w:hAnsi="Tahoma" w:cs="Tahoma"/>
          <w:color w:val="000000"/>
          <w:sz w:val="21"/>
          <w:szCs w:val="21"/>
          <w:shd w:val="clear" w:color="auto" w:fill="FFFFFF"/>
        </w:rPr>
        <w:t xml:space="preserve">This </w:t>
      </w:r>
      <w:r w:rsidR="00266755" w:rsidRPr="007E011C">
        <w:rPr>
          <w:rFonts w:ascii="Tahoma" w:hAnsi="Tahoma" w:cs="Tahoma"/>
          <w:color w:val="000000"/>
          <w:sz w:val="21"/>
          <w:szCs w:val="21"/>
          <w:shd w:val="clear" w:color="auto" w:fill="FFFFFF"/>
        </w:rPr>
        <w:t>means that the best-fit</w:t>
      </w:r>
      <w:r>
        <w:rPr>
          <w:rFonts w:ascii="Tahoma" w:hAnsi="Tahoma" w:cs="Tahoma"/>
          <w:color w:val="000000"/>
          <w:sz w:val="21"/>
          <w:szCs w:val="21"/>
          <w:shd w:val="clear" w:color="auto" w:fill="FFFFFF"/>
        </w:rPr>
        <w:t xml:space="preserve"> parameters</w:t>
      </w:r>
      <w:r w:rsidR="00266755" w:rsidRPr="007E011C">
        <w:rPr>
          <w:rFonts w:ascii="Tahoma" w:hAnsi="Tahoma" w:cs="Tahoma"/>
          <w:color w:val="000000"/>
          <w:sz w:val="21"/>
          <w:szCs w:val="21"/>
          <w:shd w:val="clear" w:color="auto" w:fill="FFFFFF"/>
        </w:rPr>
        <w:t xml:space="preserve"> </w:t>
      </w:r>
      <w:r w:rsidR="00266755" w:rsidRPr="001D6B54">
        <w:rPr>
          <w:rFonts w:ascii="Tahoma" w:hAnsi="Tahoma" w:cs="Tahoma"/>
          <w:i/>
          <w:iCs/>
          <w:color w:val="000000"/>
          <w:sz w:val="21"/>
          <w:szCs w:val="21"/>
          <w:shd w:val="clear" w:color="auto" w:fill="FFFFFF"/>
        </w:rPr>
        <w:t>J,</w:t>
      </w:r>
      <w:r>
        <w:rPr>
          <w:rFonts w:ascii="Tahoma" w:hAnsi="Tahoma" w:cs="Tahoma"/>
          <w:i/>
          <w:iCs/>
          <w:color w:val="000000"/>
          <w:sz w:val="21"/>
          <w:szCs w:val="21"/>
          <w:shd w:val="clear" w:color="auto" w:fill="FFFFFF"/>
        </w:rPr>
        <w:t xml:space="preserve"> </w:t>
      </w:r>
      <w:r w:rsidR="00266755" w:rsidRPr="001D6B54">
        <w:rPr>
          <w:rFonts w:ascii="Tahoma" w:hAnsi="Tahoma" w:cs="Tahoma"/>
          <w:i/>
          <w:iCs/>
          <w:color w:val="000000"/>
          <w:sz w:val="21"/>
          <w:szCs w:val="21"/>
          <w:shd w:val="clear" w:color="auto" w:fill="FFFFFF"/>
        </w:rPr>
        <w:t>B,</w:t>
      </w:r>
      <w:r>
        <w:rPr>
          <w:rFonts w:ascii="Tahoma" w:hAnsi="Tahoma" w:cs="Tahoma"/>
          <w:i/>
          <w:iCs/>
          <w:color w:val="000000"/>
          <w:sz w:val="21"/>
          <w:szCs w:val="21"/>
          <w:shd w:val="clear" w:color="auto" w:fill="FFFFFF"/>
        </w:rPr>
        <w:t xml:space="preserve"> </w:t>
      </w:r>
      <w:r w:rsidR="00266755" w:rsidRPr="001D6B54">
        <w:rPr>
          <w:rFonts w:ascii="Tahoma" w:hAnsi="Tahoma" w:cs="Tahoma"/>
          <w:i/>
          <w:iCs/>
          <w:color w:val="000000"/>
          <w:sz w:val="21"/>
          <w:szCs w:val="21"/>
          <w:shd w:val="clear" w:color="auto" w:fill="FFFFFF"/>
        </w:rPr>
        <w:t>I</w:t>
      </w:r>
      <w:r w:rsidR="00266755" w:rsidRPr="007E011C">
        <w:rPr>
          <w:rFonts w:ascii="Tahoma" w:hAnsi="Tahoma" w:cs="Tahoma"/>
          <w:color w:val="000000"/>
          <w:sz w:val="21"/>
          <w:szCs w:val="21"/>
          <w:shd w:val="clear" w:color="auto" w:fill="FFFFFF"/>
        </w:rPr>
        <w:t xml:space="preserve"> will be inverse</w:t>
      </w:r>
      <w:r>
        <w:rPr>
          <w:rFonts w:ascii="Tahoma" w:hAnsi="Tahoma" w:cs="Tahoma"/>
          <w:color w:val="000000"/>
          <w:sz w:val="21"/>
          <w:szCs w:val="21"/>
          <w:shd w:val="clear" w:color="auto" w:fill="FFFFFF"/>
        </w:rPr>
        <w:t>ly</w:t>
      </w:r>
      <w:r w:rsidR="00266755" w:rsidRPr="007E011C">
        <w:rPr>
          <w:rFonts w:ascii="Tahoma" w:hAnsi="Tahoma" w:cs="Tahoma"/>
          <w:color w:val="000000"/>
          <w:sz w:val="21"/>
          <w:szCs w:val="21"/>
          <w:shd w:val="clear" w:color="auto" w:fill="FFFFFF"/>
        </w:rPr>
        <w:t xml:space="preserve"> proportionally to </w:t>
      </w:r>
      <m:oMath>
        <m:r>
          <w:rPr>
            <w:rFonts w:ascii="Cambria Math" w:hAnsi="Cambria Math" w:cs="Tahoma"/>
            <w:color w:val="000000"/>
            <w:sz w:val="21"/>
            <w:szCs w:val="21"/>
            <w:shd w:val="clear" w:color="auto" w:fill="FFFFFF"/>
          </w:rPr>
          <m:t>β</m:t>
        </m:r>
      </m:oMath>
      <w:r>
        <w:rPr>
          <w:rFonts w:ascii="Tahoma" w:hAnsi="Tahoma" w:cs="Tahoma"/>
          <w:color w:val="000000"/>
          <w:sz w:val="21"/>
          <w:szCs w:val="21"/>
          <w:shd w:val="clear" w:color="auto" w:fill="FFFFFF"/>
        </w:rPr>
        <w:t>, for which</w:t>
      </w:r>
      <w:r w:rsidR="00266755" w:rsidRPr="007E011C">
        <w:rPr>
          <w:rFonts w:ascii="Tahoma" w:hAnsi="Tahoma" w:cs="Tahoma"/>
          <w:color w:val="000000"/>
          <w:sz w:val="21"/>
          <w:szCs w:val="21"/>
          <w:shd w:val="clear" w:color="auto" w:fill="FFFFFF"/>
        </w:rPr>
        <w:t xml:space="preserve"> </w:t>
      </w:r>
      <m:oMath>
        <m:r>
          <w:rPr>
            <w:rFonts w:ascii="Cambria Math" w:hAnsi="Cambria Math" w:cs="Tahoma"/>
            <w:color w:val="000000"/>
            <w:sz w:val="21"/>
            <w:szCs w:val="21"/>
            <w:shd w:val="clear" w:color="auto" w:fill="FFFFFF"/>
          </w:rPr>
          <m:t>β</m:t>
        </m:r>
      </m:oMath>
      <w:r w:rsidR="00266755" w:rsidRPr="007E011C">
        <w:rPr>
          <w:rFonts w:ascii="Tahoma" w:hAnsi="Tahoma" w:cs="Tahoma"/>
          <w:color w:val="000000"/>
          <w:sz w:val="21"/>
          <w:szCs w:val="21"/>
          <w:shd w:val="clear" w:color="auto" w:fill="FFFFFF"/>
        </w:rPr>
        <w:t xml:space="preserve"> </w:t>
      </w:r>
      <w:r>
        <w:rPr>
          <w:rFonts w:ascii="Tahoma" w:hAnsi="Tahoma" w:cs="Tahoma"/>
          <w:color w:val="000000"/>
          <w:sz w:val="21"/>
          <w:szCs w:val="21"/>
          <w:shd w:val="clear" w:color="auto" w:fill="FFFFFF"/>
        </w:rPr>
        <w:t xml:space="preserve">can be normalized </w:t>
      </w:r>
      <w:r w:rsidR="00266755" w:rsidRPr="007E011C">
        <w:rPr>
          <w:rFonts w:ascii="Tahoma" w:hAnsi="Tahoma" w:cs="Tahoma"/>
          <w:color w:val="000000"/>
          <w:sz w:val="21"/>
          <w:szCs w:val="21"/>
          <w:shd w:val="clear" w:color="auto" w:fill="FFFFFF"/>
        </w:rPr>
        <w:t xml:space="preserve">to 1 without loss of generality. </w:t>
      </w:r>
      <w:r w:rsidR="00112D23">
        <w:rPr>
          <w:rFonts w:ascii="Tahoma" w:hAnsi="Tahoma" w:cs="Tahoma"/>
          <w:color w:val="000000"/>
          <w:sz w:val="21"/>
          <w:szCs w:val="21"/>
          <w:shd w:val="clear" w:color="auto" w:fill="FFFFFF"/>
        </w:rPr>
        <w:t xml:space="preserve">In this paper, </w:t>
      </w:r>
      <w:r w:rsidR="00266755" w:rsidRPr="007E011C">
        <w:rPr>
          <w:rFonts w:ascii="Tahoma" w:hAnsi="Tahoma" w:cs="Tahoma"/>
          <w:color w:val="000000"/>
          <w:sz w:val="21"/>
          <w:szCs w:val="21"/>
          <w:shd w:val="clear" w:color="auto" w:fill="FFFFFF"/>
        </w:rPr>
        <w:t>what matters is the relative value</w:t>
      </w:r>
      <w:r>
        <w:rPr>
          <w:rFonts w:ascii="Tahoma" w:hAnsi="Tahoma" w:cs="Tahoma"/>
          <w:color w:val="000000"/>
          <w:sz w:val="21"/>
          <w:szCs w:val="21"/>
          <w:shd w:val="clear" w:color="auto" w:fill="FFFFFF"/>
        </w:rPr>
        <w:t>s of the parameters</w:t>
      </w:r>
      <w:r w:rsidR="00266755" w:rsidRPr="007E011C">
        <w:rPr>
          <w:rFonts w:ascii="Tahoma" w:hAnsi="Tahoma" w:cs="Tahoma"/>
          <w:color w:val="000000"/>
          <w:sz w:val="21"/>
          <w:szCs w:val="21"/>
          <w:shd w:val="clear" w:color="auto" w:fill="FFFFFF"/>
        </w:rPr>
        <w:t xml:space="preserve">, not the absolute values. </w:t>
      </w:r>
      <w:r w:rsidR="002B240A" w:rsidRPr="007E011C">
        <w:rPr>
          <w:rFonts w:ascii="Tahoma" w:hAnsi="Tahoma" w:cs="Tahoma"/>
          <w:color w:val="000000"/>
          <w:sz w:val="21"/>
          <w:szCs w:val="21"/>
          <w:shd w:val="clear" w:color="auto" w:fill="FFFFFF"/>
        </w:rPr>
        <w:t>A similar</w:t>
      </w:r>
      <w:r w:rsidR="00266755" w:rsidRPr="007E011C">
        <w:rPr>
          <w:rFonts w:ascii="Tahoma" w:hAnsi="Tahoma" w:cs="Tahoma"/>
          <w:color w:val="000000"/>
          <w:sz w:val="21"/>
          <w:szCs w:val="21"/>
          <w:shd w:val="clear" w:color="auto" w:fill="FFFFFF"/>
        </w:rPr>
        <w:t xml:space="preserve"> approach has been taken in</w:t>
      </w:r>
      <w:r w:rsidR="007E011C">
        <w:rPr>
          <w:rFonts w:ascii="Tahoma" w:hAnsi="Tahoma" w:cs="Tahoma"/>
          <w:color w:val="000000"/>
          <w:sz w:val="21"/>
          <w:szCs w:val="21"/>
          <w:shd w:val="clear" w:color="auto" w:fill="FFFFFF"/>
        </w:rPr>
        <w:t xml:space="preserve"> </w:t>
      </w:r>
      <w:r w:rsidR="00266755" w:rsidRPr="007E011C">
        <w:rPr>
          <w:rFonts w:ascii="Tahoma" w:hAnsi="Tahoma" w:cs="Tahoma"/>
          <w:color w:val="000000"/>
          <w:sz w:val="21"/>
          <w:szCs w:val="21"/>
          <w:shd w:val="clear" w:color="auto" w:fill="FFFFFF"/>
        </w:rPr>
        <w:t>reference [22]</w:t>
      </w:r>
      <w:r w:rsidR="007E011C">
        <w:rPr>
          <w:rFonts w:ascii="Tahoma" w:hAnsi="Tahoma" w:cs="Tahoma"/>
          <w:color w:val="000000"/>
          <w:sz w:val="21"/>
          <w:szCs w:val="21"/>
          <w:shd w:val="clear" w:color="auto" w:fill="FFFFFF"/>
        </w:rPr>
        <w:t>, for example,</w:t>
      </w:r>
      <w:r w:rsidR="00266755" w:rsidRPr="007E011C">
        <w:rPr>
          <w:rFonts w:ascii="Tahoma" w:hAnsi="Tahoma" w:cs="Tahoma"/>
          <w:color w:val="000000"/>
          <w:sz w:val="21"/>
          <w:szCs w:val="21"/>
          <w:shd w:val="clear" w:color="auto" w:fill="FFFFFF"/>
        </w:rPr>
        <w:t xml:space="preserve"> which uses Glauber simulation dynamics (an alternative to Metropolis algorithm).</w:t>
      </w:r>
    </w:p>
    <w:p w14:paraId="5BC45349" w14:textId="77777777" w:rsidR="00266755" w:rsidRDefault="00266755" w:rsidP="00B214B9">
      <w:pPr>
        <w:rPr>
          <w:rFonts w:ascii="Tahoma" w:hAnsi="Tahoma" w:cs="Tahoma"/>
          <w:color w:val="000000"/>
          <w:sz w:val="21"/>
          <w:szCs w:val="21"/>
          <w:shd w:val="clear" w:color="auto" w:fill="FFFFFF"/>
        </w:rPr>
      </w:pPr>
    </w:p>
    <w:p w14:paraId="47A62443" w14:textId="761415F7" w:rsidR="00B214B9" w:rsidRPr="00185452" w:rsidRDefault="00B214B9" w:rsidP="00B214B9">
      <w:pPr>
        <w:rPr>
          <w:rFonts w:ascii="Tahoma" w:hAnsi="Tahoma" w:cs="Tahoma"/>
          <w:color w:val="000000"/>
          <w:sz w:val="21"/>
          <w:szCs w:val="21"/>
          <w:u w:val="single"/>
          <w:shd w:val="clear" w:color="auto" w:fill="FFFFFF"/>
        </w:rPr>
      </w:pPr>
      <w:r w:rsidRPr="00185452">
        <w:rPr>
          <w:rFonts w:ascii="Tahoma" w:hAnsi="Tahoma" w:cs="Tahoma"/>
          <w:color w:val="000000"/>
          <w:sz w:val="21"/>
          <w:szCs w:val="21"/>
          <w:u w:val="single"/>
          <w:shd w:val="clear" w:color="auto" w:fill="FFFFFF"/>
        </w:rPr>
        <w:t xml:space="preserve">31. </w:t>
      </w:r>
      <w:r w:rsidRPr="00185452">
        <w:rPr>
          <w:rFonts w:ascii="Tahoma" w:hAnsi="Tahoma" w:cs="Tahoma" w:hint="eastAsia"/>
          <w:color w:val="000000"/>
          <w:sz w:val="21"/>
          <w:szCs w:val="21"/>
          <w:u w:val="single"/>
          <w:shd w:val="clear" w:color="auto" w:fill="FFFFFF"/>
        </w:rPr>
        <w:t>“</w:t>
      </w:r>
      <w:r w:rsidRPr="00185452">
        <w:rPr>
          <w:rFonts w:ascii="Tahoma" w:hAnsi="Tahoma" w:cs="Tahoma"/>
          <w:color w:val="000000"/>
          <w:sz w:val="21"/>
          <w:szCs w:val="21"/>
          <w:u w:val="single"/>
          <w:shd w:val="clear" w:color="auto" w:fill="FFFFFF"/>
        </w:rPr>
        <w:t xml:space="preserve">Generate another random variable </w:t>
      </w:r>
      <m:oMath>
        <m:sSub>
          <m:sSubPr>
            <m:ctrlPr>
              <w:rPr>
                <w:rFonts w:ascii="Cambria Math" w:hAnsi="Cambria Math" w:cs="Tahoma"/>
                <w:color w:val="000000"/>
                <w:sz w:val="21"/>
                <w:szCs w:val="21"/>
                <w:u w:val="single"/>
                <w:shd w:val="clear" w:color="auto" w:fill="FFFFFF"/>
              </w:rPr>
            </m:ctrlPr>
          </m:sSubPr>
          <m:e>
            <m:sSup>
              <m:sSupPr>
                <m:ctrlPr>
                  <w:rPr>
                    <w:rFonts w:ascii="Cambria Math" w:hAnsi="Cambria Math" w:cs="Tahoma"/>
                    <w:color w:val="000000"/>
                    <w:sz w:val="21"/>
                    <w:szCs w:val="21"/>
                    <w:u w:val="single"/>
                    <w:shd w:val="clear" w:color="auto" w:fill="FFFFFF"/>
                  </w:rPr>
                </m:ctrlPr>
              </m:sSupPr>
              <m:e>
                <m:r>
                  <w:rPr>
                    <w:rFonts w:ascii="Cambria Math" w:hAnsi="Cambria Math" w:cs="Tahoma"/>
                    <w:color w:val="000000"/>
                    <w:sz w:val="21"/>
                    <w:szCs w:val="21"/>
                    <w:u w:val="single"/>
                    <w:shd w:val="clear" w:color="auto" w:fill="FFFFFF"/>
                  </w:rPr>
                  <m:t>σ</m:t>
                </m:r>
              </m:e>
              <m:sup>
                <m:r>
                  <m:rPr>
                    <m:sty m:val="p"/>
                  </m:rPr>
                  <w:rPr>
                    <w:rFonts w:ascii="Cambria Math" w:hAnsi="Cambria Math" w:cs="Tahoma"/>
                    <w:color w:val="000000"/>
                    <w:sz w:val="21"/>
                    <w:szCs w:val="21"/>
                    <w:u w:val="single"/>
                    <w:shd w:val="clear" w:color="auto" w:fill="FFFFFF"/>
                  </w:rPr>
                  <m:t>'</m:t>
                </m:r>
              </m:sup>
            </m:sSup>
          </m:e>
          <m:sub>
            <m:r>
              <w:rPr>
                <w:rFonts w:ascii="Cambria Math" w:hAnsi="Cambria Math" w:cs="Tahoma"/>
                <w:color w:val="000000"/>
                <w:sz w:val="21"/>
                <w:szCs w:val="21"/>
                <w:u w:val="single"/>
                <w:shd w:val="clear" w:color="auto" w:fill="FFFFFF"/>
              </w:rPr>
              <m:t>i</m:t>
            </m:r>
          </m:sub>
        </m:sSub>
      </m:oMath>
      <w:r w:rsidRPr="00185452">
        <w:rPr>
          <w:rFonts w:ascii="Tahoma" w:hAnsi="Tahoma" w:cs="Tahoma"/>
          <w:color w:val="000000"/>
          <w:sz w:val="21"/>
          <w:szCs w:val="21"/>
          <w:u w:val="single"/>
          <w:shd w:val="clear" w:color="auto" w:fill="FFFFFF"/>
        </w:rPr>
        <w:t xml:space="preserve"> between -1 and +1</w:t>
      </w:r>
      <w:r w:rsidRPr="00185452">
        <w:rPr>
          <w:rFonts w:ascii="Tahoma" w:hAnsi="Tahoma" w:cs="Tahoma" w:hint="eastAsia"/>
          <w:color w:val="000000"/>
          <w:sz w:val="21"/>
          <w:szCs w:val="21"/>
          <w:u w:val="single"/>
          <w:shd w:val="clear" w:color="auto" w:fill="FFFFFF"/>
        </w:rPr>
        <w:t>”</w:t>
      </w:r>
      <w:r w:rsidRPr="00185452">
        <w:rPr>
          <w:rFonts w:ascii="Tahoma" w:hAnsi="Tahoma" w:cs="Tahoma"/>
          <w:color w:val="000000"/>
          <w:sz w:val="21"/>
          <w:szCs w:val="21"/>
          <w:u w:val="single"/>
          <w:shd w:val="clear" w:color="auto" w:fill="FFFFFF"/>
        </w:rPr>
        <w:t xml:space="preserve"> So </w:t>
      </w:r>
      <m:oMath>
        <m:sSub>
          <m:sSubPr>
            <m:ctrlPr>
              <w:rPr>
                <w:rFonts w:ascii="Cambria Math" w:hAnsi="Cambria Math" w:cs="Tahoma"/>
                <w:color w:val="000000"/>
                <w:sz w:val="21"/>
                <w:szCs w:val="21"/>
                <w:u w:val="single"/>
                <w:shd w:val="clear" w:color="auto" w:fill="FFFFFF"/>
              </w:rPr>
            </m:ctrlPr>
          </m:sSubPr>
          <m:e>
            <m:sSup>
              <m:sSupPr>
                <m:ctrlPr>
                  <w:rPr>
                    <w:rFonts w:ascii="Cambria Math" w:hAnsi="Cambria Math" w:cs="Tahoma"/>
                    <w:color w:val="000000"/>
                    <w:sz w:val="21"/>
                    <w:szCs w:val="21"/>
                    <w:u w:val="single"/>
                    <w:shd w:val="clear" w:color="auto" w:fill="FFFFFF"/>
                  </w:rPr>
                </m:ctrlPr>
              </m:sSupPr>
              <m:e>
                <m:r>
                  <w:rPr>
                    <w:rFonts w:ascii="Cambria Math" w:hAnsi="Cambria Math" w:cs="Tahoma"/>
                    <w:color w:val="000000"/>
                    <w:sz w:val="21"/>
                    <w:szCs w:val="21"/>
                    <w:u w:val="single"/>
                    <w:shd w:val="clear" w:color="auto" w:fill="FFFFFF"/>
                  </w:rPr>
                  <m:t>σ</m:t>
                </m:r>
              </m:e>
              <m:sup>
                <m:r>
                  <m:rPr>
                    <m:sty m:val="p"/>
                  </m:rPr>
                  <w:rPr>
                    <w:rFonts w:ascii="Cambria Math" w:hAnsi="Cambria Math" w:cs="Tahoma"/>
                    <w:color w:val="000000"/>
                    <w:sz w:val="21"/>
                    <w:szCs w:val="21"/>
                    <w:u w:val="single"/>
                    <w:shd w:val="clear" w:color="auto" w:fill="FFFFFF"/>
                  </w:rPr>
                  <m:t>'</m:t>
                </m:r>
              </m:sup>
            </m:sSup>
          </m:e>
          <m:sub>
            <m:r>
              <w:rPr>
                <w:rFonts w:ascii="Cambria Math" w:hAnsi="Cambria Math" w:cs="Tahoma"/>
                <w:color w:val="000000"/>
                <w:sz w:val="21"/>
                <w:szCs w:val="21"/>
                <w:u w:val="single"/>
                <w:shd w:val="clear" w:color="auto" w:fill="FFFFFF"/>
              </w:rPr>
              <m:t>i</m:t>
            </m:r>
          </m:sub>
        </m:sSub>
      </m:oMath>
      <w:r w:rsidRPr="00185452">
        <w:rPr>
          <w:rFonts w:ascii="Tahoma" w:hAnsi="Tahoma" w:cs="Tahoma"/>
          <w:color w:val="000000"/>
          <w:sz w:val="21"/>
          <w:szCs w:val="21"/>
          <w:u w:val="single"/>
          <w:shd w:val="clear" w:color="auto" w:fill="FFFFFF"/>
        </w:rPr>
        <w:t xml:space="preserve"> is the </w:t>
      </w:r>
      <w:r w:rsidR="007A759F" w:rsidRPr="00185452">
        <w:rPr>
          <w:rFonts w:ascii="Tahoma" w:hAnsi="Tahoma" w:cs="Tahoma"/>
          <w:color w:val="000000"/>
          <w:sz w:val="21"/>
          <w:szCs w:val="21"/>
          <w:u w:val="single"/>
          <w:shd w:val="clear" w:color="auto" w:fill="FFFFFF"/>
        </w:rPr>
        <w:t>“</w:t>
      </w:r>
      <w:r w:rsidRPr="00185452">
        <w:rPr>
          <w:rFonts w:ascii="Tahoma" w:hAnsi="Tahoma" w:cs="Tahoma"/>
          <w:color w:val="000000"/>
          <w:sz w:val="21"/>
          <w:szCs w:val="21"/>
          <w:u w:val="single"/>
          <w:shd w:val="clear" w:color="auto" w:fill="FFFFFF"/>
        </w:rPr>
        <w:t>attempted chang</w:t>
      </w:r>
      <w:r w:rsidR="007A759F" w:rsidRPr="00185452">
        <w:rPr>
          <w:rFonts w:ascii="Tahoma" w:hAnsi="Tahoma" w:cs="Tahoma"/>
          <w:color w:val="000000"/>
          <w:sz w:val="21"/>
          <w:szCs w:val="21"/>
          <w:u w:val="single"/>
          <w:shd w:val="clear" w:color="auto" w:fill="FFFFFF"/>
        </w:rPr>
        <w:t>e”</w:t>
      </w:r>
      <w:r w:rsidRPr="00185452">
        <w:rPr>
          <w:rFonts w:ascii="Tahoma" w:hAnsi="Tahoma" w:cs="Tahoma"/>
          <w:color w:val="000000"/>
          <w:sz w:val="21"/>
          <w:szCs w:val="21"/>
          <w:u w:val="single"/>
          <w:shd w:val="clear" w:color="auto" w:fill="FFFFFF"/>
        </w:rPr>
        <w:t>; this</w:t>
      </w:r>
      <w:r w:rsidR="00150949" w:rsidRPr="00185452">
        <w:rPr>
          <w:rFonts w:ascii="Tahoma" w:hAnsi="Tahoma" w:cs="Tahoma"/>
          <w:color w:val="000000"/>
          <w:sz w:val="21"/>
          <w:szCs w:val="21"/>
          <w:u w:val="single"/>
          <w:shd w:val="clear" w:color="auto" w:fill="FFFFFF"/>
        </w:rPr>
        <w:t xml:space="preserve"> </w:t>
      </w:r>
      <w:r w:rsidRPr="00185452">
        <w:rPr>
          <w:rFonts w:ascii="Tahoma" w:hAnsi="Tahoma" w:cs="Tahoma"/>
          <w:color w:val="000000"/>
          <w:sz w:val="21"/>
          <w:szCs w:val="21"/>
          <w:u w:val="single"/>
          <w:shd w:val="clear" w:color="auto" w:fill="FFFFFF"/>
        </w:rPr>
        <w:t>should be mentioned much earlier. Also, what is the distribution used to generate th</w:t>
      </w:r>
      <w:r w:rsidR="007A759F" w:rsidRPr="00185452">
        <w:rPr>
          <w:rFonts w:ascii="Tahoma" w:hAnsi="Tahoma" w:cs="Tahoma"/>
          <w:color w:val="000000"/>
          <w:sz w:val="21"/>
          <w:szCs w:val="21"/>
          <w:u w:val="single"/>
          <w:shd w:val="clear" w:color="auto" w:fill="FFFFFF"/>
        </w:rPr>
        <w:t>e</w:t>
      </w:r>
      <w:r w:rsidR="00150949" w:rsidRPr="00185452">
        <w:rPr>
          <w:rFonts w:ascii="Tahoma" w:hAnsi="Tahoma" w:cs="Tahoma"/>
          <w:color w:val="000000"/>
          <w:sz w:val="21"/>
          <w:szCs w:val="21"/>
          <w:u w:val="single"/>
          <w:shd w:val="clear" w:color="auto" w:fill="FFFFFF"/>
        </w:rPr>
        <w:t xml:space="preserve"> </w:t>
      </w:r>
      <m:oMath>
        <m:sSub>
          <m:sSubPr>
            <m:ctrlPr>
              <w:rPr>
                <w:rFonts w:ascii="Cambria Math" w:hAnsi="Cambria Math" w:cs="Tahoma"/>
                <w:color w:val="000000"/>
                <w:sz w:val="21"/>
                <w:szCs w:val="21"/>
                <w:u w:val="single"/>
                <w:shd w:val="clear" w:color="auto" w:fill="FFFFFF"/>
              </w:rPr>
            </m:ctrlPr>
          </m:sSubPr>
          <m:e>
            <m:sSup>
              <m:sSupPr>
                <m:ctrlPr>
                  <w:rPr>
                    <w:rFonts w:ascii="Cambria Math" w:hAnsi="Cambria Math" w:cs="Tahoma"/>
                    <w:color w:val="000000"/>
                    <w:sz w:val="21"/>
                    <w:szCs w:val="21"/>
                    <w:u w:val="single"/>
                    <w:shd w:val="clear" w:color="auto" w:fill="FFFFFF"/>
                  </w:rPr>
                </m:ctrlPr>
              </m:sSupPr>
              <m:e>
                <m:r>
                  <w:rPr>
                    <w:rFonts w:ascii="Cambria Math" w:hAnsi="Cambria Math" w:cs="Tahoma"/>
                    <w:color w:val="000000"/>
                    <w:sz w:val="21"/>
                    <w:szCs w:val="21"/>
                    <w:u w:val="single"/>
                    <w:shd w:val="clear" w:color="auto" w:fill="FFFFFF"/>
                  </w:rPr>
                  <m:t>σ</m:t>
                </m:r>
              </m:e>
              <m:sup>
                <m:r>
                  <m:rPr>
                    <m:sty m:val="p"/>
                  </m:rPr>
                  <w:rPr>
                    <w:rFonts w:ascii="Cambria Math" w:hAnsi="Cambria Math" w:cs="Tahoma"/>
                    <w:color w:val="000000"/>
                    <w:sz w:val="21"/>
                    <w:szCs w:val="21"/>
                    <w:u w:val="single"/>
                    <w:shd w:val="clear" w:color="auto" w:fill="FFFFFF"/>
                  </w:rPr>
                  <m:t>'</m:t>
                </m:r>
              </m:sup>
            </m:sSup>
          </m:e>
          <m:sub>
            <m:r>
              <w:rPr>
                <w:rFonts w:ascii="Cambria Math" w:hAnsi="Cambria Math" w:cs="Tahoma"/>
                <w:color w:val="000000"/>
                <w:sz w:val="21"/>
                <w:szCs w:val="21"/>
                <w:u w:val="single"/>
                <w:shd w:val="clear" w:color="auto" w:fill="FFFFFF"/>
              </w:rPr>
              <m:t>i</m:t>
            </m:r>
          </m:sub>
        </m:sSub>
      </m:oMath>
      <w:r w:rsidRPr="00185452">
        <w:rPr>
          <w:rFonts w:ascii="Tahoma" w:hAnsi="Tahoma" w:cs="Tahoma"/>
          <w:color w:val="000000"/>
          <w:sz w:val="21"/>
          <w:szCs w:val="21"/>
          <w:u w:val="single"/>
          <w:shd w:val="clear" w:color="auto" w:fill="FFFFFF"/>
        </w:rPr>
        <w:t xml:space="preserve"> </w:t>
      </w:r>
      <w:r w:rsidR="00A51C1C" w:rsidRPr="00185452">
        <w:rPr>
          <w:rFonts w:ascii="Tahoma" w:hAnsi="Tahoma" w:cs="Tahoma"/>
          <w:color w:val="000000"/>
          <w:sz w:val="21"/>
          <w:szCs w:val="21"/>
          <w:u w:val="single"/>
          <w:shd w:val="clear" w:color="auto" w:fill="FFFFFF"/>
        </w:rPr>
        <w:t xml:space="preserve">? </w:t>
      </w:r>
      <w:r w:rsidRPr="00185452">
        <w:rPr>
          <w:rFonts w:ascii="Tahoma" w:hAnsi="Tahoma" w:cs="Tahoma"/>
          <w:color w:val="000000"/>
          <w:sz w:val="21"/>
          <w:szCs w:val="21"/>
          <w:u w:val="single"/>
          <w:shd w:val="clear" w:color="auto" w:fill="FFFFFF"/>
        </w:rPr>
        <w:t xml:space="preserve"> The distribution used to generate these will influence the results by skewing which</w:t>
      </w:r>
      <w:r w:rsidR="00150949" w:rsidRPr="00185452">
        <w:rPr>
          <w:rFonts w:ascii="Tahoma" w:hAnsi="Tahoma" w:cs="Tahoma"/>
          <w:color w:val="000000"/>
          <w:sz w:val="21"/>
          <w:szCs w:val="21"/>
          <w:u w:val="single"/>
          <w:shd w:val="clear" w:color="auto" w:fill="FFFFFF"/>
        </w:rPr>
        <w:t xml:space="preserve"> </w:t>
      </w:r>
      <w:r w:rsidRPr="00185452">
        <w:rPr>
          <w:rFonts w:ascii="Tahoma" w:hAnsi="Tahoma" w:cs="Tahoma"/>
          <w:color w:val="000000"/>
          <w:sz w:val="21"/>
          <w:szCs w:val="21"/>
          <w:u w:val="single"/>
          <w:shd w:val="clear" w:color="auto" w:fill="FFFFFF"/>
        </w:rPr>
        <w:t>states are accepted first by the algorithm.</w:t>
      </w:r>
    </w:p>
    <w:p w14:paraId="16BF33C7" w14:textId="13523985" w:rsidR="000017EE" w:rsidRPr="005A346C" w:rsidRDefault="0058133E" w:rsidP="00B214B9">
      <w:pPr>
        <w:rPr>
          <w:rFonts w:ascii="Tahoma" w:eastAsiaTheme="minorEastAsia" w:hAnsi="Tahoma" w:cs="Tahoma"/>
          <w:color w:val="000000"/>
          <w:sz w:val="21"/>
          <w:szCs w:val="21"/>
          <w:shd w:val="clear" w:color="auto" w:fill="FFFFFF"/>
        </w:rPr>
      </w:pPr>
      <w:r>
        <w:rPr>
          <w:rFonts w:ascii="Tahoma" w:hAnsi="Tahoma" w:cs="Tahoma"/>
          <w:color w:val="000000"/>
          <w:sz w:val="21"/>
          <w:szCs w:val="21"/>
          <w:shd w:val="clear" w:color="auto" w:fill="FFFFFF"/>
        </w:rPr>
        <w:t xml:space="preserve">EW: We have </w:t>
      </w:r>
      <w:r w:rsidR="005A346C">
        <w:rPr>
          <w:rFonts w:ascii="Tahoma" w:hAnsi="Tahoma" w:cs="Tahoma"/>
          <w:color w:val="000000"/>
          <w:sz w:val="21"/>
          <w:szCs w:val="21"/>
          <w:shd w:val="clear" w:color="auto" w:fill="FFFFFF"/>
        </w:rPr>
        <w:t>added</w:t>
      </w:r>
      <w:r>
        <w:rPr>
          <w:rFonts w:ascii="Tahoma" w:hAnsi="Tahoma" w:cs="Tahoma"/>
          <w:color w:val="000000"/>
          <w:sz w:val="21"/>
          <w:szCs w:val="21"/>
          <w:shd w:val="clear" w:color="auto" w:fill="FFFFFF"/>
        </w:rPr>
        <w:t xml:space="preserve"> descri</w:t>
      </w:r>
      <w:r w:rsidR="005A346C">
        <w:rPr>
          <w:rFonts w:ascii="Tahoma" w:hAnsi="Tahoma" w:cs="Tahoma"/>
          <w:color w:val="000000"/>
          <w:sz w:val="21"/>
          <w:szCs w:val="21"/>
          <w:shd w:val="clear" w:color="auto" w:fill="FFFFFF"/>
        </w:rPr>
        <w:t>ption of</w:t>
      </w:r>
      <w:r>
        <w:rPr>
          <w:rFonts w:ascii="Tahoma" w:hAnsi="Tahoma" w:cs="Tahoma"/>
          <w:color w:val="000000"/>
          <w:sz w:val="21"/>
          <w:szCs w:val="21"/>
          <w:shd w:val="clear" w:color="auto" w:fill="FFFFFF"/>
        </w:rPr>
        <w:t xml:space="preserve"> </w:t>
      </w:r>
      <m:oMath>
        <m:sSub>
          <m:sSubPr>
            <m:ctrlPr>
              <w:rPr>
                <w:rFonts w:ascii="Cambria Math" w:hAnsi="Cambria Math" w:cs="Tahoma"/>
                <w:color w:val="000000"/>
                <w:sz w:val="21"/>
                <w:szCs w:val="21"/>
                <w:shd w:val="clear" w:color="auto" w:fill="FFFFFF"/>
              </w:rPr>
            </m:ctrlPr>
          </m:sSubPr>
          <m:e>
            <m:sSup>
              <m:sSupPr>
                <m:ctrlPr>
                  <w:rPr>
                    <w:rFonts w:ascii="Cambria Math" w:hAnsi="Cambria Math" w:cs="Tahoma"/>
                    <w:color w:val="000000"/>
                    <w:sz w:val="21"/>
                    <w:szCs w:val="21"/>
                    <w:shd w:val="clear" w:color="auto" w:fill="FFFFFF"/>
                  </w:rPr>
                </m:ctrlPr>
              </m:sSupPr>
              <m:e>
                <m:r>
                  <w:rPr>
                    <w:rFonts w:ascii="Cambria Math" w:hAnsi="Cambria Math" w:cs="Tahoma"/>
                    <w:color w:val="000000"/>
                    <w:sz w:val="21"/>
                    <w:szCs w:val="21"/>
                    <w:shd w:val="clear" w:color="auto" w:fill="FFFFFF"/>
                  </w:rPr>
                  <m:t>σ</m:t>
                </m:r>
              </m:e>
              <m:sup>
                <m:r>
                  <m:rPr>
                    <m:sty m:val="p"/>
                  </m:rPr>
                  <w:rPr>
                    <w:rFonts w:ascii="Cambria Math" w:hAnsi="Cambria Math" w:cs="Tahoma"/>
                    <w:color w:val="000000"/>
                    <w:sz w:val="21"/>
                    <w:szCs w:val="21"/>
                    <w:shd w:val="clear" w:color="auto" w:fill="FFFFFF"/>
                  </w:rPr>
                  <m:t>'</m:t>
                </m:r>
              </m:sup>
            </m:sSup>
          </m:e>
          <m:sub>
            <m:r>
              <w:rPr>
                <w:rFonts w:ascii="Cambria Math" w:hAnsi="Cambria Math" w:cs="Tahoma"/>
                <w:color w:val="000000"/>
                <w:sz w:val="21"/>
                <w:szCs w:val="21"/>
                <w:shd w:val="clear" w:color="auto" w:fill="FFFFFF"/>
              </w:rPr>
              <m:t>i</m:t>
            </m:r>
          </m:sub>
        </m:sSub>
      </m:oMath>
      <w:r>
        <w:rPr>
          <w:rFonts w:ascii="Tahoma" w:eastAsiaTheme="minorEastAsia" w:hAnsi="Tahoma" w:cs="Tahoma"/>
          <w:color w:val="000000"/>
          <w:sz w:val="21"/>
          <w:szCs w:val="21"/>
          <w:shd w:val="clear" w:color="auto" w:fill="FFFFFF"/>
        </w:rPr>
        <w:t xml:space="preserve"> in section II.C. </w:t>
      </w:r>
      <w:r w:rsidR="005A346C">
        <w:rPr>
          <w:rFonts w:ascii="Tahoma" w:eastAsiaTheme="minorEastAsia" w:hAnsi="Tahoma" w:cs="Tahoma"/>
          <w:color w:val="000000"/>
          <w:sz w:val="21"/>
          <w:szCs w:val="21"/>
          <w:shd w:val="clear" w:color="auto" w:fill="FFFFFF"/>
        </w:rPr>
        <w:t>The d</w:t>
      </w:r>
      <w:r>
        <w:rPr>
          <w:rFonts w:ascii="Tahoma" w:eastAsiaTheme="minorEastAsia" w:hAnsi="Tahoma" w:cs="Tahoma"/>
          <w:color w:val="000000"/>
          <w:sz w:val="21"/>
          <w:szCs w:val="21"/>
          <w:shd w:val="clear" w:color="auto" w:fill="FFFFFF"/>
        </w:rPr>
        <w:t xml:space="preserve">istribution of </w:t>
      </w:r>
      <m:oMath>
        <m:sSub>
          <m:sSubPr>
            <m:ctrlPr>
              <w:rPr>
                <w:rFonts w:ascii="Cambria Math" w:hAnsi="Cambria Math" w:cs="Tahoma"/>
                <w:color w:val="000000"/>
                <w:sz w:val="21"/>
                <w:szCs w:val="21"/>
                <w:shd w:val="clear" w:color="auto" w:fill="FFFFFF"/>
              </w:rPr>
            </m:ctrlPr>
          </m:sSubPr>
          <m:e>
            <m:sSup>
              <m:sSupPr>
                <m:ctrlPr>
                  <w:rPr>
                    <w:rFonts w:ascii="Cambria Math" w:hAnsi="Cambria Math" w:cs="Tahoma"/>
                    <w:color w:val="000000"/>
                    <w:sz w:val="21"/>
                    <w:szCs w:val="21"/>
                    <w:shd w:val="clear" w:color="auto" w:fill="FFFFFF"/>
                  </w:rPr>
                </m:ctrlPr>
              </m:sSupPr>
              <m:e>
                <m:r>
                  <w:rPr>
                    <w:rFonts w:ascii="Cambria Math" w:hAnsi="Cambria Math" w:cs="Tahoma"/>
                    <w:color w:val="000000"/>
                    <w:sz w:val="21"/>
                    <w:szCs w:val="21"/>
                    <w:shd w:val="clear" w:color="auto" w:fill="FFFFFF"/>
                  </w:rPr>
                  <m:t>σ</m:t>
                </m:r>
              </m:e>
              <m:sup>
                <m:r>
                  <m:rPr>
                    <m:sty m:val="p"/>
                  </m:rPr>
                  <w:rPr>
                    <w:rFonts w:ascii="Cambria Math" w:hAnsi="Cambria Math" w:cs="Tahoma"/>
                    <w:color w:val="000000"/>
                    <w:sz w:val="21"/>
                    <w:szCs w:val="21"/>
                    <w:shd w:val="clear" w:color="auto" w:fill="FFFFFF"/>
                  </w:rPr>
                  <m:t>'</m:t>
                </m:r>
              </m:sup>
            </m:sSup>
          </m:e>
          <m:sub>
            <m:r>
              <w:rPr>
                <w:rFonts w:ascii="Cambria Math" w:hAnsi="Cambria Math" w:cs="Tahoma"/>
                <w:color w:val="000000"/>
                <w:sz w:val="21"/>
                <w:szCs w:val="21"/>
                <w:shd w:val="clear" w:color="auto" w:fill="FFFFFF"/>
              </w:rPr>
              <m:t>i</m:t>
            </m:r>
          </m:sub>
        </m:sSub>
      </m:oMath>
      <w:r>
        <w:rPr>
          <w:rFonts w:ascii="Tahoma" w:eastAsiaTheme="minorEastAsia" w:hAnsi="Tahoma" w:cs="Tahoma"/>
          <w:color w:val="000000"/>
          <w:sz w:val="21"/>
          <w:szCs w:val="21"/>
          <w:shd w:val="clear" w:color="auto" w:fill="FFFFFF"/>
        </w:rPr>
        <w:t xml:space="preserve"> is uniform between </w:t>
      </w:r>
      <w:r w:rsidRPr="00B214B9">
        <w:rPr>
          <w:rFonts w:ascii="Tahoma" w:hAnsi="Tahoma" w:cs="Tahoma"/>
          <w:color w:val="000000"/>
          <w:sz w:val="21"/>
          <w:szCs w:val="21"/>
          <w:shd w:val="clear" w:color="auto" w:fill="FFFFFF"/>
        </w:rPr>
        <w:t>-1</w:t>
      </w:r>
      <w:r>
        <w:rPr>
          <w:rFonts w:ascii="Tahoma" w:hAnsi="Tahoma" w:cs="Tahoma"/>
          <w:color w:val="000000"/>
          <w:sz w:val="21"/>
          <w:szCs w:val="21"/>
          <w:shd w:val="clear" w:color="auto" w:fill="FFFFFF"/>
        </w:rPr>
        <w:t xml:space="preserve"> </w:t>
      </w:r>
      <w:r>
        <w:rPr>
          <w:rFonts w:ascii="Tahoma" w:eastAsiaTheme="minorEastAsia" w:hAnsi="Tahoma" w:cs="Tahoma"/>
          <w:color w:val="000000"/>
          <w:sz w:val="21"/>
          <w:szCs w:val="21"/>
          <w:shd w:val="clear" w:color="auto" w:fill="FFFFFF"/>
        </w:rPr>
        <w:t>and +1</w:t>
      </w:r>
      <w:r w:rsidR="0066539E">
        <w:rPr>
          <w:rFonts w:ascii="Tahoma" w:eastAsiaTheme="minorEastAsia" w:hAnsi="Tahoma" w:cs="Tahoma"/>
          <w:color w:val="000000"/>
          <w:sz w:val="21"/>
          <w:szCs w:val="21"/>
          <w:shd w:val="clear" w:color="auto" w:fill="FFFFFF"/>
        </w:rPr>
        <w:t xml:space="preserve"> as revised in Section IV.D.</w:t>
      </w:r>
    </w:p>
    <w:p w14:paraId="2085FD88" w14:textId="77777777" w:rsidR="0058133E" w:rsidRDefault="0058133E" w:rsidP="00B214B9">
      <w:pPr>
        <w:rPr>
          <w:rFonts w:ascii="Tahoma" w:hAnsi="Tahoma" w:cs="Tahoma"/>
          <w:color w:val="000000"/>
          <w:sz w:val="21"/>
          <w:szCs w:val="21"/>
          <w:shd w:val="clear" w:color="auto" w:fill="FFFFFF"/>
        </w:rPr>
      </w:pPr>
    </w:p>
    <w:p w14:paraId="1FDDDBE4" w14:textId="199C2835" w:rsidR="00B214B9" w:rsidRPr="00185452" w:rsidRDefault="00B214B9" w:rsidP="00B214B9">
      <w:pPr>
        <w:rPr>
          <w:rFonts w:ascii="Tahoma" w:hAnsi="Tahoma" w:cs="Tahoma"/>
          <w:color w:val="000000"/>
          <w:sz w:val="21"/>
          <w:szCs w:val="21"/>
          <w:u w:val="single"/>
          <w:shd w:val="clear" w:color="auto" w:fill="FFFFFF"/>
        </w:rPr>
      </w:pPr>
      <w:r w:rsidRPr="00185452">
        <w:rPr>
          <w:rFonts w:ascii="Tahoma" w:hAnsi="Tahoma" w:cs="Tahoma"/>
          <w:color w:val="000000"/>
          <w:sz w:val="21"/>
          <w:szCs w:val="21"/>
          <w:u w:val="single"/>
          <w:shd w:val="clear" w:color="auto" w:fill="FFFFFF"/>
        </w:rPr>
        <w:t xml:space="preserve">32. </w:t>
      </w:r>
      <w:r w:rsidRPr="00185452">
        <w:rPr>
          <w:rFonts w:ascii="Tahoma" w:hAnsi="Tahoma" w:cs="Tahoma" w:hint="eastAsia"/>
          <w:color w:val="000000"/>
          <w:sz w:val="21"/>
          <w:szCs w:val="21"/>
          <w:u w:val="single"/>
          <w:shd w:val="clear" w:color="auto" w:fill="FFFFFF"/>
        </w:rPr>
        <w:t>“</w:t>
      </w:r>
      <w:proofErr w:type="spellStart"/>
      <w:proofErr w:type="gramStart"/>
      <w:r w:rsidRPr="00185452">
        <w:rPr>
          <w:rFonts w:ascii="Tahoma" w:hAnsi="Tahoma" w:cs="Tahoma"/>
          <w:color w:val="000000"/>
          <w:sz w:val="21"/>
          <w:szCs w:val="21"/>
          <w:u w:val="single"/>
          <w:shd w:val="clear" w:color="auto" w:fill="FFFFFF"/>
        </w:rPr>
        <w:t>n</w:t>
      </w:r>
      <w:proofErr w:type="spellEnd"/>
      <w:r w:rsidRPr="00185452">
        <w:rPr>
          <w:rFonts w:ascii="Tahoma" w:hAnsi="Tahoma" w:cs="Tahoma"/>
          <w:color w:val="000000"/>
          <w:sz w:val="21"/>
          <w:szCs w:val="21"/>
          <w:u w:val="single"/>
          <w:shd w:val="clear" w:color="auto" w:fill="FFFFFF"/>
        </w:rPr>
        <w:t xml:space="preserve"> this</w:t>
      </w:r>
      <w:proofErr w:type="gramEnd"/>
      <w:r w:rsidRPr="00185452">
        <w:rPr>
          <w:rFonts w:ascii="Tahoma" w:hAnsi="Tahoma" w:cs="Tahoma"/>
          <w:color w:val="000000"/>
          <w:sz w:val="21"/>
          <w:szCs w:val="21"/>
          <w:u w:val="single"/>
          <w:shd w:val="clear" w:color="auto" w:fill="FFFFFF"/>
        </w:rPr>
        <w:t xml:space="preserve"> case, another random variable r between 0 and 1 is generated</w:t>
      </w:r>
      <w:r w:rsidRPr="00185452">
        <w:rPr>
          <w:rFonts w:ascii="Tahoma" w:hAnsi="Tahoma" w:cs="Tahoma" w:hint="eastAsia"/>
          <w:color w:val="000000"/>
          <w:sz w:val="21"/>
          <w:szCs w:val="21"/>
          <w:u w:val="single"/>
          <w:shd w:val="clear" w:color="auto" w:fill="FFFFFF"/>
        </w:rPr>
        <w:t>”</w:t>
      </w:r>
      <w:r w:rsidRPr="00185452">
        <w:rPr>
          <w:rFonts w:ascii="Tahoma" w:hAnsi="Tahoma" w:cs="Tahoma"/>
          <w:color w:val="000000"/>
          <w:sz w:val="21"/>
          <w:szCs w:val="21"/>
          <w:u w:val="single"/>
          <w:shd w:val="clear" w:color="auto" w:fill="FFFFFF"/>
        </w:rPr>
        <w:t xml:space="preserve"> ...I think she means uniformly</w:t>
      </w:r>
      <w:r w:rsidR="00150949" w:rsidRPr="00185452">
        <w:rPr>
          <w:rFonts w:ascii="Tahoma" w:hAnsi="Tahoma" w:cs="Tahoma"/>
          <w:color w:val="000000"/>
          <w:sz w:val="21"/>
          <w:szCs w:val="21"/>
          <w:u w:val="single"/>
          <w:shd w:val="clear" w:color="auto" w:fill="FFFFFF"/>
        </w:rPr>
        <w:t xml:space="preserve"> </w:t>
      </w:r>
      <w:r w:rsidRPr="00185452">
        <w:rPr>
          <w:rFonts w:ascii="Tahoma" w:hAnsi="Tahoma" w:cs="Tahoma"/>
          <w:color w:val="000000"/>
          <w:sz w:val="21"/>
          <w:szCs w:val="21"/>
          <w:u w:val="single"/>
          <w:shd w:val="clear" w:color="auto" w:fill="FFFFFF"/>
        </w:rPr>
        <w:t>random here; it would make sense given what she</w:t>
      </w:r>
      <w:r w:rsidRPr="00185452">
        <w:rPr>
          <w:rFonts w:ascii="Tahoma" w:hAnsi="Tahoma" w:cs="Tahoma" w:hint="eastAsia"/>
          <w:color w:val="000000"/>
          <w:sz w:val="21"/>
          <w:szCs w:val="21"/>
          <w:u w:val="single"/>
          <w:shd w:val="clear" w:color="auto" w:fill="FFFFFF"/>
        </w:rPr>
        <w:t>’</w:t>
      </w:r>
      <w:r w:rsidRPr="00185452">
        <w:rPr>
          <w:rFonts w:ascii="Tahoma" w:hAnsi="Tahoma" w:cs="Tahoma"/>
          <w:color w:val="000000"/>
          <w:sz w:val="21"/>
          <w:szCs w:val="21"/>
          <w:u w:val="single"/>
          <w:shd w:val="clear" w:color="auto" w:fill="FFFFFF"/>
        </w:rPr>
        <w:t>s trying to have the algorithm do.</w:t>
      </w:r>
    </w:p>
    <w:p w14:paraId="5A549C6B" w14:textId="24173533" w:rsidR="000017EE" w:rsidRDefault="00F902F7" w:rsidP="00B214B9">
      <w:pPr>
        <w:rPr>
          <w:rFonts w:ascii="Tahoma" w:hAnsi="Tahoma" w:cs="Tahoma"/>
          <w:color w:val="000000"/>
          <w:sz w:val="21"/>
          <w:szCs w:val="21"/>
          <w:shd w:val="clear" w:color="auto" w:fill="FFFFFF"/>
        </w:rPr>
      </w:pPr>
      <w:r>
        <w:rPr>
          <w:rFonts w:ascii="Tahoma" w:hAnsi="Tahoma" w:cs="Tahoma"/>
          <w:color w:val="000000"/>
          <w:sz w:val="21"/>
          <w:szCs w:val="21"/>
          <w:shd w:val="clear" w:color="auto" w:fill="FFFFFF"/>
        </w:rPr>
        <w:t xml:space="preserve">EW: Yes, it is uniformly random. We have </w:t>
      </w:r>
      <w:proofErr w:type="gramStart"/>
      <w:r>
        <w:rPr>
          <w:rFonts w:ascii="Tahoma" w:hAnsi="Tahoma" w:cs="Tahoma"/>
          <w:color w:val="000000"/>
          <w:sz w:val="21"/>
          <w:szCs w:val="21"/>
          <w:shd w:val="clear" w:color="auto" w:fill="FFFFFF"/>
        </w:rPr>
        <w:t>revised</w:t>
      </w:r>
      <w:proofErr w:type="gramEnd"/>
      <w:r>
        <w:rPr>
          <w:rFonts w:ascii="Tahoma" w:hAnsi="Tahoma" w:cs="Tahoma"/>
          <w:color w:val="000000"/>
          <w:sz w:val="21"/>
          <w:szCs w:val="21"/>
          <w:shd w:val="clear" w:color="auto" w:fill="FFFFFF"/>
        </w:rPr>
        <w:t xml:space="preserve"> </w:t>
      </w:r>
      <w:r w:rsidR="009B2AB4">
        <w:rPr>
          <w:rFonts w:ascii="Tahoma" w:hAnsi="Tahoma" w:cs="Tahoma"/>
          <w:color w:val="000000"/>
          <w:sz w:val="21"/>
          <w:szCs w:val="21"/>
          <w:shd w:val="clear" w:color="auto" w:fill="FFFFFF"/>
        </w:rPr>
        <w:t xml:space="preserve">in </w:t>
      </w:r>
      <w:r>
        <w:rPr>
          <w:rFonts w:ascii="Tahoma" w:hAnsi="Tahoma" w:cs="Tahoma"/>
          <w:color w:val="000000"/>
          <w:sz w:val="21"/>
          <w:szCs w:val="21"/>
          <w:shd w:val="clear" w:color="auto" w:fill="FFFFFF"/>
        </w:rPr>
        <w:t>the paper.</w:t>
      </w:r>
    </w:p>
    <w:p w14:paraId="497C15BE" w14:textId="77777777" w:rsidR="00F902F7" w:rsidRDefault="00F902F7" w:rsidP="00B214B9">
      <w:pPr>
        <w:rPr>
          <w:rFonts w:ascii="Tahoma" w:hAnsi="Tahoma" w:cs="Tahoma"/>
          <w:color w:val="000000"/>
          <w:sz w:val="21"/>
          <w:szCs w:val="21"/>
          <w:shd w:val="clear" w:color="auto" w:fill="FFFFFF"/>
        </w:rPr>
      </w:pPr>
    </w:p>
    <w:p w14:paraId="288DD17F" w14:textId="13A49391" w:rsidR="00B214B9" w:rsidRPr="00185452" w:rsidRDefault="00B214B9" w:rsidP="00B214B9">
      <w:pPr>
        <w:rPr>
          <w:rFonts w:ascii="Tahoma" w:hAnsi="Tahoma" w:cs="Tahoma"/>
          <w:color w:val="000000"/>
          <w:sz w:val="21"/>
          <w:szCs w:val="21"/>
          <w:u w:val="single"/>
          <w:shd w:val="clear" w:color="auto" w:fill="FFFFFF"/>
        </w:rPr>
      </w:pPr>
      <w:r w:rsidRPr="00185452">
        <w:rPr>
          <w:rFonts w:ascii="Tahoma" w:hAnsi="Tahoma" w:cs="Tahoma"/>
          <w:color w:val="000000"/>
          <w:sz w:val="21"/>
          <w:szCs w:val="21"/>
          <w:u w:val="single"/>
          <w:shd w:val="clear" w:color="auto" w:fill="FFFFFF"/>
        </w:rPr>
        <w:t xml:space="preserve">33. </w:t>
      </w:r>
      <w:r w:rsidR="00993F1D" w:rsidRPr="00185452">
        <w:rPr>
          <w:rFonts w:ascii="Tahoma" w:hAnsi="Tahoma" w:cs="Tahoma"/>
          <w:color w:val="000000"/>
          <w:sz w:val="21"/>
          <w:szCs w:val="21"/>
          <w:u w:val="single"/>
          <w:shd w:val="clear" w:color="auto" w:fill="FFFFFF"/>
        </w:rPr>
        <w:t>“</w:t>
      </w:r>
      <w:r w:rsidRPr="00185452">
        <w:rPr>
          <w:rFonts w:ascii="Tahoma" w:hAnsi="Tahoma" w:cs="Tahoma"/>
          <w:color w:val="000000"/>
          <w:sz w:val="21"/>
          <w:szCs w:val="21"/>
          <w:u w:val="single"/>
          <w:shd w:val="clear" w:color="auto" w:fill="FFFFFF"/>
        </w:rPr>
        <w:t>This specific repetition number is an intuitive pick,</w:t>
      </w:r>
      <w:r w:rsidR="00993F1D" w:rsidRPr="00185452">
        <w:rPr>
          <w:rFonts w:ascii="Tahoma" w:hAnsi="Tahoma" w:cs="Tahoma"/>
          <w:color w:val="000000"/>
          <w:sz w:val="21"/>
          <w:szCs w:val="21"/>
          <w:u w:val="single"/>
          <w:shd w:val="clear" w:color="auto" w:fill="FFFFFF"/>
        </w:rPr>
        <w:t xml:space="preserve">” </w:t>
      </w:r>
      <w:r w:rsidRPr="00185452">
        <w:rPr>
          <w:rFonts w:ascii="Tahoma" w:hAnsi="Tahoma" w:cs="Tahoma"/>
          <w:color w:val="000000"/>
          <w:sz w:val="21"/>
          <w:szCs w:val="21"/>
          <w:u w:val="single"/>
          <w:shd w:val="clear" w:color="auto" w:fill="FFFFFF"/>
        </w:rPr>
        <w:t xml:space="preserve"> You can</w:t>
      </w:r>
      <w:r w:rsidR="00993F1D" w:rsidRPr="00185452">
        <w:rPr>
          <w:rFonts w:ascii="Tahoma" w:hAnsi="Tahoma" w:cs="Tahoma"/>
          <w:color w:val="000000"/>
          <w:sz w:val="21"/>
          <w:szCs w:val="21"/>
          <w:u w:val="single"/>
          <w:shd w:val="clear" w:color="auto" w:fill="FFFFFF"/>
        </w:rPr>
        <w:t>’</w:t>
      </w:r>
      <w:r w:rsidRPr="00185452">
        <w:rPr>
          <w:rFonts w:ascii="Tahoma" w:hAnsi="Tahoma" w:cs="Tahoma"/>
          <w:color w:val="000000"/>
          <w:sz w:val="21"/>
          <w:szCs w:val="21"/>
          <w:u w:val="single"/>
          <w:shd w:val="clear" w:color="auto" w:fill="FFFFFF"/>
        </w:rPr>
        <w:t>t really just pick things out of</w:t>
      </w:r>
      <w:r w:rsidR="00150949" w:rsidRPr="00185452">
        <w:rPr>
          <w:rFonts w:ascii="Tahoma" w:hAnsi="Tahoma" w:cs="Tahoma"/>
          <w:color w:val="000000"/>
          <w:sz w:val="21"/>
          <w:szCs w:val="21"/>
          <w:u w:val="single"/>
          <w:shd w:val="clear" w:color="auto" w:fill="FFFFFF"/>
        </w:rPr>
        <w:t xml:space="preserve"> </w:t>
      </w:r>
      <w:r w:rsidRPr="00185452">
        <w:rPr>
          <w:rFonts w:ascii="Tahoma" w:hAnsi="Tahoma" w:cs="Tahoma"/>
          <w:color w:val="000000"/>
          <w:sz w:val="21"/>
          <w:szCs w:val="21"/>
          <w:u w:val="single"/>
          <w:shd w:val="clear" w:color="auto" w:fill="FFFFFF"/>
        </w:rPr>
        <w:t>intuition - more needs to be said and justified.</w:t>
      </w:r>
    </w:p>
    <w:p w14:paraId="0956250E" w14:textId="42CFD3B6" w:rsidR="000017EE" w:rsidRDefault="00B83DEC" w:rsidP="00B214B9">
      <w:pPr>
        <w:rPr>
          <w:rFonts w:ascii="Tahoma" w:hAnsi="Tahoma" w:cs="Tahoma"/>
          <w:color w:val="000000"/>
          <w:sz w:val="21"/>
          <w:szCs w:val="21"/>
          <w:shd w:val="clear" w:color="auto" w:fill="FFFFFF"/>
        </w:rPr>
      </w:pPr>
      <w:r>
        <w:rPr>
          <w:rFonts w:ascii="Tahoma" w:hAnsi="Tahoma" w:cs="Tahoma"/>
          <w:color w:val="000000"/>
          <w:sz w:val="21"/>
          <w:szCs w:val="21"/>
          <w:shd w:val="clear" w:color="auto" w:fill="FFFFFF"/>
        </w:rPr>
        <w:t xml:space="preserve">EW: </w:t>
      </w:r>
      <w:r w:rsidR="00372D89">
        <w:rPr>
          <w:rFonts w:ascii="Tahoma" w:hAnsi="Tahoma" w:cs="Tahoma"/>
          <w:color w:val="000000"/>
          <w:sz w:val="21"/>
          <w:szCs w:val="21"/>
          <w:shd w:val="clear" w:color="auto" w:fill="FFFFFF"/>
        </w:rPr>
        <w:t xml:space="preserve">We have reworded the sentence and added explanation. </w:t>
      </w:r>
      <w:r w:rsidR="008E6341" w:rsidRPr="008E6341">
        <w:rPr>
          <w:rFonts w:ascii="Tahoma" w:hAnsi="Tahoma" w:cs="Tahoma"/>
          <w:color w:val="000000"/>
          <w:sz w:val="21"/>
          <w:szCs w:val="21"/>
          <w:shd w:val="clear" w:color="auto" w:fill="FFFFFF"/>
        </w:rPr>
        <w:t>This specific repetition number is picked by taking</w:t>
      </w:r>
      <w:r w:rsidR="007E011C">
        <w:rPr>
          <w:rFonts w:ascii="Tahoma" w:hAnsi="Tahoma" w:cs="Tahoma"/>
          <w:color w:val="000000"/>
          <w:sz w:val="21"/>
          <w:szCs w:val="21"/>
          <w:shd w:val="clear" w:color="auto" w:fill="FFFFFF"/>
        </w:rPr>
        <w:t xml:space="preserve"> </w:t>
      </w:r>
      <w:r w:rsidR="008E6341" w:rsidRPr="008E6341">
        <w:rPr>
          <w:rFonts w:ascii="Tahoma" w:hAnsi="Tahoma" w:cs="Tahoma"/>
          <w:color w:val="000000"/>
          <w:sz w:val="21"/>
          <w:szCs w:val="21"/>
          <w:shd w:val="clear" w:color="auto" w:fill="FFFFFF"/>
        </w:rPr>
        <w:t xml:space="preserve">into account the computational complexity of the algorithm and also </w:t>
      </w:r>
      <w:r w:rsidR="009B2AB4">
        <w:rPr>
          <w:rFonts w:ascii="Tahoma" w:hAnsi="Tahoma" w:cs="Tahoma"/>
          <w:color w:val="000000"/>
          <w:sz w:val="21"/>
          <w:szCs w:val="21"/>
          <w:shd w:val="clear" w:color="auto" w:fill="FFFFFF"/>
        </w:rPr>
        <w:t xml:space="preserve">to </w:t>
      </w:r>
      <w:r w:rsidR="008E6341" w:rsidRPr="008E6341">
        <w:rPr>
          <w:rFonts w:ascii="Tahoma" w:hAnsi="Tahoma" w:cs="Tahoma"/>
          <w:color w:val="000000"/>
          <w:sz w:val="21"/>
          <w:szCs w:val="21"/>
          <w:shd w:val="clear" w:color="auto" w:fill="FFFFFF"/>
        </w:rPr>
        <w:t>ensur</w:t>
      </w:r>
      <w:r w:rsidR="009B2AB4">
        <w:rPr>
          <w:rFonts w:ascii="Tahoma" w:hAnsi="Tahoma" w:cs="Tahoma"/>
          <w:color w:val="000000"/>
          <w:sz w:val="21"/>
          <w:szCs w:val="21"/>
          <w:shd w:val="clear" w:color="auto" w:fill="FFFFFF"/>
        </w:rPr>
        <w:t>e</w:t>
      </w:r>
      <w:r w:rsidR="008E6341" w:rsidRPr="008E6341">
        <w:rPr>
          <w:rFonts w:ascii="Tahoma" w:hAnsi="Tahoma" w:cs="Tahoma"/>
          <w:color w:val="000000"/>
          <w:sz w:val="21"/>
          <w:szCs w:val="21"/>
          <w:shd w:val="clear" w:color="auto" w:fill="FFFFFF"/>
        </w:rPr>
        <w:t xml:space="preserve"> </w:t>
      </w:r>
      <w:r w:rsidR="009B2AB4">
        <w:rPr>
          <w:rFonts w:ascii="Tahoma" w:hAnsi="Tahoma" w:cs="Tahoma"/>
          <w:color w:val="000000"/>
          <w:sz w:val="21"/>
          <w:szCs w:val="21"/>
          <w:shd w:val="clear" w:color="auto" w:fill="FFFFFF"/>
        </w:rPr>
        <w:t xml:space="preserve">that </w:t>
      </w:r>
      <w:r w:rsidR="008E6341" w:rsidRPr="008E6341">
        <w:rPr>
          <w:rFonts w:ascii="Tahoma" w:hAnsi="Tahoma" w:cs="Tahoma"/>
          <w:color w:val="000000"/>
          <w:sz w:val="21"/>
          <w:szCs w:val="21"/>
          <w:shd w:val="clear" w:color="auto" w:fill="FFFFFF"/>
        </w:rPr>
        <w:t>each cell of the Ising lattice gets sufficient attempts to be changed.</w:t>
      </w:r>
      <w:r w:rsidR="008E6341">
        <w:rPr>
          <w:rFonts w:ascii="Tahoma" w:hAnsi="Tahoma" w:cs="Tahoma"/>
          <w:color w:val="000000"/>
          <w:sz w:val="21"/>
          <w:szCs w:val="21"/>
          <w:shd w:val="clear" w:color="auto" w:fill="FFFFFF"/>
        </w:rPr>
        <w:t xml:space="preserve"> What is critical is</w:t>
      </w:r>
      <w:r w:rsidR="00372D89">
        <w:rPr>
          <w:rFonts w:ascii="Tahoma" w:hAnsi="Tahoma" w:cs="Tahoma"/>
          <w:color w:val="000000"/>
          <w:sz w:val="21"/>
          <w:szCs w:val="21"/>
          <w:shd w:val="clear" w:color="auto" w:fill="FFFFFF"/>
        </w:rPr>
        <w:t xml:space="preserve"> </w:t>
      </w:r>
      <w:r w:rsidR="00372D89" w:rsidRPr="008E6341">
        <w:rPr>
          <w:rFonts w:ascii="Tahoma" w:hAnsi="Tahoma" w:cs="Tahoma"/>
          <w:color w:val="000000"/>
          <w:sz w:val="21"/>
          <w:szCs w:val="21"/>
          <w:shd w:val="clear" w:color="auto" w:fill="FFFFFF"/>
        </w:rPr>
        <w:t xml:space="preserve">to ensure the </w:t>
      </w:r>
      <w:r w:rsidR="00372D89" w:rsidRPr="008E6341">
        <w:rPr>
          <w:rFonts w:ascii="Tahoma" w:hAnsi="Tahoma" w:cs="Tahoma"/>
          <w:color w:val="000000"/>
          <w:sz w:val="21"/>
          <w:szCs w:val="21"/>
          <w:shd w:val="clear" w:color="auto" w:fill="FFFFFF"/>
        </w:rPr>
        <w:lastRenderedPageBreak/>
        <w:t xml:space="preserve">repetition number for each period is proportional to its </w:t>
      </w:r>
      <w:r w:rsidR="00372D89" w:rsidRPr="00815AFE">
        <w:rPr>
          <w:rFonts w:ascii="Tahoma" w:hAnsi="Tahoma" w:cs="Tahoma"/>
          <w:color w:val="000000"/>
          <w:sz w:val="21"/>
          <w:szCs w:val="21"/>
          <w:shd w:val="clear" w:color="auto" w:fill="FFFFFF"/>
        </w:rPr>
        <w:t xml:space="preserve">duration, so the time </w:t>
      </w:r>
      <w:r w:rsidR="00815AFE" w:rsidRPr="00815AFE">
        <w:rPr>
          <w:rFonts w:ascii="Tahoma" w:hAnsi="Tahoma" w:cs="Tahoma"/>
          <w:color w:val="000000"/>
          <w:sz w:val="21"/>
          <w:szCs w:val="21"/>
          <w:shd w:val="clear" w:color="auto" w:fill="FFFFFF"/>
        </w:rPr>
        <w:t xml:space="preserve">unit </w:t>
      </w:r>
      <w:r w:rsidR="00372D89" w:rsidRPr="00815AFE">
        <w:rPr>
          <w:rFonts w:ascii="Tahoma" w:hAnsi="Tahoma" w:cs="Tahoma"/>
          <w:color w:val="000000"/>
          <w:sz w:val="21"/>
          <w:szCs w:val="21"/>
          <w:shd w:val="clear" w:color="auto" w:fill="FFFFFF"/>
        </w:rPr>
        <w:t>of</w:t>
      </w:r>
      <w:r w:rsidR="00372D89" w:rsidRPr="008E6341">
        <w:rPr>
          <w:rFonts w:ascii="Tahoma" w:hAnsi="Tahoma" w:cs="Tahoma"/>
          <w:color w:val="000000"/>
          <w:sz w:val="21"/>
          <w:szCs w:val="21"/>
          <w:shd w:val="clear" w:color="auto" w:fill="FFFFFF"/>
        </w:rPr>
        <w:t xml:space="preserve"> each metropolis step is the same across the full simulation process. Similar approach is taken by other kinetic Ising </w:t>
      </w:r>
      <w:proofErr w:type="gramStart"/>
      <w:r w:rsidR="00372D89" w:rsidRPr="008E6341">
        <w:rPr>
          <w:rFonts w:ascii="Tahoma" w:hAnsi="Tahoma" w:cs="Tahoma"/>
          <w:color w:val="000000"/>
          <w:sz w:val="21"/>
          <w:szCs w:val="21"/>
          <w:shd w:val="clear" w:color="auto" w:fill="FFFFFF"/>
        </w:rPr>
        <w:t>model</w:t>
      </w:r>
      <w:proofErr w:type="gramEnd"/>
      <w:r w:rsidR="00372D89" w:rsidRPr="008E6341">
        <w:rPr>
          <w:rFonts w:ascii="Tahoma" w:hAnsi="Tahoma" w:cs="Tahoma"/>
          <w:color w:val="000000"/>
          <w:sz w:val="21"/>
          <w:szCs w:val="21"/>
          <w:shd w:val="clear" w:color="auto" w:fill="FFFFFF"/>
        </w:rPr>
        <w:t xml:space="preserve"> such as </w:t>
      </w:r>
      <w:r w:rsidR="009B2AB4">
        <w:rPr>
          <w:rFonts w:ascii="Tahoma" w:hAnsi="Tahoma" w:cs="Tahoma"/>
          <w:color w:val="000000"/>
          <w:sz w:val="21"/>
          <w:szCs w:val="21"/>
          <w:shd w:val="clear" w:color="auto" w:fill="FFFFFF"/>
        </w:rPr>
        <w:t xml:space="preserve">in </w:t>
      </w:r>
      <w:r w:rsidR="00372D89" w:rsidRPr="008E6341">
        <w:rPr>
          <w:rFonts w:ascii="Tahoma" w:hAnsi="Tahoma" w:cs="Tahoma"/>
          <w:color w:val="000000"/>
          <w:sz w:val="21"/>
          <w:szCs w:val="21"/>
          <w:shd w:val="clear" w:color="auto" w:fill="FFFFFF"/>
        </w:rPr>
        <w:t>reference [22].</w:t>
      </w:r>
    </w:p>
    <w:p w14:paraId="79AEAD61" w14:textId="77777777" w:rsidR="00B83DEC" w:rsidRDefault="00B83DEC" w:rsidP="00B214B9">
      <w:pPr>
        <w:rPr>
          <w:rFonts w:ascii="Tahoma" w:hAnsi="Tahoma" w:cs="Tahoma"/>
          <w:color w:val="000000"/>
          <w:sz w:val="21"/>
          <w:szCs w:val="21"/>
          <w:shd w:val="clear" w:color="auto" w:fill="FFFFFF"/>
        </w:rPr>
      </w:pPr>
    </w:p>
    <w:p w14:paraId="47D9532F" w14:textId="246300D8" w:rsidR="00B214B9" w:rsidRPr="00185452" w:rsidRDefault="00B214B9" w:rsidP="00B214B9">
      <w:pPr>
        <w:rPr>
          <w:rFonts w:ascii="Tahoma" w:hAnsi="Tahoma" w:cs="Tahoma"/>
          <w:color w:val="000000"/>
          <w:sz w:val="21"/>
          <w:szCs w:val="21"/>
          <w:u w:val="single"/>
          <w:shd w:val="clear" w:color="auto" w:fill="FFFFFF"/>
        </w:rPr>
      </w:pPr>
      <w:r w:rsidRPr="00185452">
        <w:rPr>
          <w:rFonts w:ascii="Tahoma" w:hAnsi="Tahoma" w:cs="Tahoma"/>
          <w:color w:val="000000"/>
          <w:sz w:val="21"/>
          <w:szCs w:val="21"/>
          <w:u w:val="single"/>
          <w:shd w:val="clear" w:color="auto" w:fill="FFFFFF"/>
        </w:rPr>
        <w:t>34. ...</w:t>
      </w:r>
      <w:r w:rsidRPr="00185452">
        <w:rPr>
          <w:rFonts w:ascii="Tahoma" w:hAnsi="Tahoma" w:cs="Tahoma" w:hint="eastAsia"/>
          <w:color w:val="000000"/>
          <w:sz w:val="21"/>
          <w:szCs w:val="21"/>
          <w:u w:val="single"/>
          <w:shd w:val="clear" w:color="auto" w:fill="FFFFFF"/>
        </w:rPr>
        <w:t>“</w:t>
      </w:r>
      <w:r w:rsidRPr="00185452">
        <w:rPr>
          <w:rFonts w:ascii="Tahoma" w:hAnsi="Tahoma" w:cs="Tahoma"/>
          <w:color w:val="000000"/>
          <w:sz w:val="21"/>
          <w:szCs w:val="21"/>
          <w:u w:val="single"/>
          <w:shd w:val="clear" w:color="auto" w:fill="FFFFFF"/>
        </w:rPr>
        <w:t>the fitted parameter values [...] might vary with different repetition numbers.</w:t>
      </w:r>
      <w:r w:rsidRPr="00185452">
        <w:rPr>
          <w:rFonts w:ascii="Tahoma" w:hAnsi="Tahoma" w:cs="Tahoma" w:hint="eastAsia"/>
          <w:color w:val="000000"/>
          <w:sz w:val="21"/>
          <w:szCs w:val="21"/>
          <w:u w:val="single"/>
          <w:shd w:val="clear" w:color="auto" w:fill="FFFFFF"/>
        </w:rPr>
        <w:t>”</w:t>
      </w:r>
      <w:r w:rsidRPr="00185452">
        <w:rPr>
          <w:rFonts w:ascii="Tahoma" w:hAnsi="Tahoma" w:cs="Tahoma"/>
          <w:color w:val="000000"/>
          <w:sz w:val="21"/>
          <w:szCs w:val="21"/>
          <w:u w:val="single"/>
          <w:shd w:val="clear" w:color="auto" w:fill="FFFFFF"/>
        </w:rPr>
        <w:t xml:space="preserve"> Yes, exactly! This</w:t>
      </w:r>
      <w:r w:rsidR="00150949" w:rsidRPr="00185452">
        <w:rPr>
          <w:rFonts w:ascii="Tahoma" w:hAnsi="Tahoma" w:cs="Tahoma"/>
          <w:color w:val="000000"/>
          <w:sz w:val="21"/>
          <w:szCs w:val="21"/>
          <w:u w:val="single"/>
          <w:shd w:val="clear" w:color="auto" w:fill="FFFFFF"/>
        </w:rPr>
        <w:t xml:space="preserve"> </w:t>
      </w:r>
      <w:r w:rsidRPr="00185452">
        <w:rPr>
          <w:rFonts w:ascii="Tahoma" w:hAnsi="Tahoma" w:cs="Tahoma"/>
          <w:color w:val="000000"/>
          <w:sz w:val="21"/>
          <w:szCs w:val="21"/>
          <w:u w:val="single"/>
          <w:shd w:val="clear" w:color="auto" w:fill="FFFFFF"/>
        </w:rPr>
        <w:t xml:space="preserve">feels like a significant issue that should be addressed; is it true that you could get </w:t>
      </w:r>
      <w:r w:rsidR="00150949" w:rsidRPr="00185452">
        <w:rPr>
          <w:rFonts w:ascii="Tahoma" w:hAnsi="Tahoma" w:cs="Tahoma"/>
          <w:color w:val="000000"/>
          <w:sz w:val="21"/>
          <w:szCs w:val="21"/>
          <w:u w:val="single"/>
          <w:shd w:val="clear" w:color="auto" w:fill="FFFFFF"/>
        </w:rPr>
        <w:t xml:space="preserve">nice-looking </w:t>
      </w:r>
      <w:r w:rsidRPr="00185452">
        <w:rPr>
          <w:rFonts w:ascii="Tahoma" w:hAnsi="Tahoma" w:cs="Tahoma"/>
          <w:color w:val="000000"/>
          <w:sz w:val="21"/>
          <w:szCs w:val="21"/>
          <w:u w:val="single"/>
          <w:shd w:val="clear" w:color="auto" w:fill="FFFFFF"/>
        </w:rPr>
        <w:t>results just by tweaking the repetition numbers? If so, there</w:t>
      </w:r>
      <w:r w:rsidR="00F61426" w:rsidRPr="00185452">
        <w:rPr>
          <w:rFonts w:ascii="Tahoma" w:hAnsi="Tahoma" w:cs="Tahoma"/>
          <w:color w:val="000000"/>
          <w:sz w:val="21"/>
          <w:szCs w:val="21"/>
          <w:u w:val="single"/>
          <w:shd w:val="clear" w:color="auto" w:fill="FFFFFF"/>
        </w:rPr>
        <w:t>’</w:t>
      </w:r>
      <w:r w:rsidRPr="00185452">
        <w:rPr>
          <w:rFonts w:ascii="Tahoma" w:hAnsi="Tahoma" w:cs="Tahoma"/>
          <w:color w:val="000000"/>
          <w:sz w:val="21"/>
          <w:szCs w:val="21"/>
          <w:u w:val="single"/>
          <w:shd w:val="clear" w:color="auto" w:fill="FFFFFF"/>
        </w:rPr>
        <w:t>s a hidden tuning</w:t>
      </w:r>
      <w:r w:rsidR="00150949" w:rsidRPr="00185452">
        <w:rPr>
          <w:rFonts w:ascii="Tahoma" w:hAnsi="Tahoma" w:cs="Tahoma"/>
          <w:color w:val="000000"/>
          <w:sz w:val="21"/>
          <w:szCs w:val="21"/>
          <w:u w:val="single"/>
          <w:shd w:val="clear" w:color="auto" w:fill="FFFFFF"/>
        </w:rPr>
        <w:t xml:space="preserve"> </w:t>
      </w:r>
      <w:r w:rsidRPr="00185452">
        <w:rPr>
          <w:rFonts w:ascii="Tahoma" w:hAnsi="Tahoma" w:cs="Tahoma"/>
          <w:color w:val="000000"/>
          <w:sz w:val="21"/>
          <w:szCs w:val="21"/>
          <w:u w:val="single"/>
          <w:shd w:val="clear" w:color="auto" w:fill="FFFFFF"/>
        </w:rPr>
        <w:t>parameter here.</w:t>
      </w:r>
    </w:p>
    <w:p w14:paraId="2B9EC4E6" w14:textId="62CB79B6" w:rsidR="000017EE" w:rsidRDefault="00373E6B" w:rsidP="00B214B9">
      <w:pPr>
        <w:rPr>
          <w:rFonts w:ascii="Tahoma" w:hAnsi="Tahoma" w:cs="Tahoma"/>
          <w:color w:val="000000"/>
          <w:sz w:val="21"/>
          <w:szCs w:val="21"/>
          <w:shd w:val="clear" w:color="auto" w:fill="FFFFFF"/>
        </w:rPr>
      </w:pPr>
      <w:r>
        <w:rPr>
          <w:rFonts w:ascii="Tahoma" w:hAnsi="Tahoma" w:cs="Tahoma"/>
          <w:color w:val="000000"/>
          <w:sz w:val="21"/>
          <w:szCs w:val="21"/>
          <w:shd w:val="clear" w:color="auto" w:fill="FFFFFF"/>
        </w:rPr>
        <w:t xml:space="preserve">EW: </w:t>
      </w:r>
      <w:r w:rsidR="008E6341">
        <w:rPr>
          <w:rFonts w:ascii="Tahoma" w:hAnsi="Tahoma" w:cs="Tahoma"/>
          <w:color w:val="000000"/>
          <w:sz w:val="21"/>
          <w:szCs w:val="21"/>
          <w:shd w:val="clear" w:color="auto" w:fill="FFFFFF"/>
        </w:rPr>
        <w:t>As explained</w:t>
      </w:r>
      <w:r w:rsidR="00145117">
        <w:rPr>
          <w:rFonts w:ascii="Tahoma" w:hAnsi="Tahoma" w:cs="Tahoma"/>
          <w:color w:val="000000"/>
          <w:sz w:val="21"/>
          <w:szCs w:val="21"/>
          <w:shd w:val="clear" w:color="auto" w:fill="FFFFFF"/>
        </w:rPr>
        <w:t xml:space="preserve"> in question 13 and 33, </w:t>
      </w:r>
      <w:r w:rsidR="007E011C">
        <w:rPr>
          <w:rFonts w:ascii="Tahoma" w:hAnsi="Tahoma" w:cs="Tahoma"/>
          <w:color w:val="000000"/>
          <w:sz w:val="21"/>
          <w:szCs w:val="21"/>
          <w:shd w:val="clear" w:color="auto" w:fill="FFFFFF"/>
        </w:rPr>
        <w:t>w</w:t>
      </w:r>
      <w:r w:rsidR="00145117">
        <w:rPr>
          <w:rFonts w:ascii="Tahoma" w:hAnsi="Tahoma" w:cs="Tahoma"/>
          <w:color w:val="000000"/>
          <w:sz w:val="21"/>
          <w:szCs w:val="21"/>
          <w:shd w:val="clear" w:color="auto" w:fill="FFFFFF"/>
        </w:rPr>
        <w:t xml:space="preserve">hat is critical is </w:t>
      </w:r>
      <w:r w:rsidR="00145117" w:rsidRPr="008E6341">
        <w:rPr>
          <w:rFonts w:ascii="Tahoma" w:hAnsi="Tahoma" w:cs="Tahoma"/>
          <w:color w:val="000000"/>
          <w:sz w:val="21"/>
          <w:szCs w:val="21"/>
          <w:shd w:val="clear" w:color="auto" w:fill="FFFFFF"/>
        </w:rPr>
        <w:t>to ensure the repetition number for each period is proportional to its duration, so the unit time of each metropolis step is the same across the full simulation process.</w:t>
      </w:r>
      <w:r w:rsidR="00145117">
        <w:rPr>
          <w:rFonts w:ascii="Tahoma" w:hAnsi="Tahoma" w:cs="Tahoma"/>
          <w:color w:val="000000"/>
          <w:sz w:val="21"/>
          <w:szCs w:val="21"/>
          <w:shd w:val="clear" w:color="auto" w:fill="FFFFFF"/>
        </w:rPr>
        <w:t xml:space="preserve"> </w:t>
      </w:r>
      <w:r w:rsidR="00145117" w:rsidRPr="0088276A">
        <w:rPr>
          <w:rFonts w:ascii="Tahoma" w:hAnsi="Tahoma" w:cs="Tahoma"/>
          <w:color w:val="000000"/>
          <w:sz w:val="21"/>
          <w:szCs w:val="21"/>
          <w:highlight w:val="yellow"/>
          <w:shd w:val="clear" w:color="auto" w:fill="FFFFFF"/>
        </w:rPr>
        <w:t>Similar approach is taken for example by reference [22].</w:t>
      </w:r>
      <w:r w:rsidR="00145117">
        <w:rPr>
          <w:rFonts w:ascii="Tahoma" w:hAnsi="Tahoma" w:cs="Tahoma"/>
          <w:color w:val="000000"/>
          <w:sz w:val="21"/>
          <w:szCs w:val="21"/>
          <w:shd w:val="clear" w:color="auto" w:fill="FFFFFF"/>
        </w:rPr>
        <w:t xml:space="preserve"> </w:t>
      </w:r>
      <w:r w:rsidR="007E011C">
        <w:rPr>
          <w:rFonts w:ascii="Tahoma" w:hAnsi="Tahoma" w:cs="Tahoma"/>
          <w:color w:val="000000"/>
          <w:sz w:val="21"/>
          <w:szCs w:val="21"/>
          <w:shd w:val="clear" w:color="auto" w:fill="FFFFFF"/>
        </w:rPr>
        <w:t xml:space="preserve">Different repetition numbers can lead to varying fitted parameters </w:t>
      </w:r>
      <w:r w:rsidR="007E011C" w:rsidRPr="007E011C">
        <w:rPr>
          <w:rFonts w:ascii="Tahoma" w:hAnsi="Tahoma" w:cs="Tahoma"/>
          <w:i/>
          <w:iCs/>
          <w:color w:val="000000"/>
          <w:sz w:val="21"/>
          <w:szCs w:val="21"/>
          <w:shd w:val="clear" w:color="auto" w:fill="FFFFFF"/>
        </w:rPr>
        <w:t>(J, B</w:t>
      </w:r>
      <w:r w:rsidR="007E011C" w:rsidRPr="007E011C">
        <w:rPr>
          <w:rFonts w:ascii="Tahoma" w:hAnsi="Tahoma" w:cs="Tahoma"/>
          <w:i/>
          <w:iCs/>
          <w:color w:val="000000"/>
          <w:sz w:val="21"/>
          <w:szCs w:val="21"/>
          <w:shd w:val="clear" w:color="auto" w:fill="FFFFFF"/>
          <w:vertAlign w:val="subscript"/>
        </w:rPr>
        <w:t>0</w:t>
      </w:r>
      <w:r w:rsidR="007E011C" w:rsidRPr="007E011C">
        <w:rPr>
          <w:rFonts w:ascii="Tahoma" w:hAnsi="Tahoma" w:cs="Tahoma"/>
          <w:i/>
          <w:iCs/>
          <w:color w:val="000000"/>
          <w:sz w:val="21"/>
          <w:szCs w:val="21"/>
          <w:shd w:val="clear" w:color="auto" w:fill="FFFFFF"/>
        </w:rPr>
        <w:t>, B</w:t>
      </w:r>
      <w:r w:rsidR="007E011C" w:rsidRPr="007E011C">
        <w:rPr>
          <w:rFonts w:ascii="Tahoma" w:hAnsi="Tahoma" w:cs="Tahoma"/>
          <w:i/>
          <w:iCs/>
          <w:color w:val="000000"/>
          <w:sz w:val="21"/>
          <w:szCs w:val="21"/>
          <w:shd w:val="clear" w:color="auto" w:fill="FFFFFF"/>
          <w:vertAlign w:val="subscript"/>
        </w:rPr>
        <w:t>x</w:t>
      </w:r>
      <w:r w:rsidR="007E011C" w:rsidRPr="007E011C">
        <w:rPr>
          <w:rFonts w:ascii="Tahoma" w:hAnsi="Tahoma" w:cs="Tahoma"/>
          <w:i/>
          <w:iCs/>
          <w:color w:val="000000"/>
          <w:sz w:val="21"/>
          <w:szCs w:val="21"/>
          <w:shd w:val="clear" w:color="auto" w:fill="FFFFFF"/>
        </w:rPr>
        <w:t>, B</w:t>
      </w:r>
      <w:r w:rsidR="007E011C" w:rsidRPr="007E011C">
        <w:rPr>
          <w:rFonts w:ascii="Tahoma" w:hAnsi="Tahoma" w:cs="Tahoma"/>
          <w:i/>
          <w:iCs/>
          <w:color w:val="000000"/>
          <w:sz w:val="21"/>
          <w:szCs w:val="21"/>
          <w:shd w:val="clear" w:color="auto" w:fill="FFFFFF"/>
          <w:vertAlign w:val="subscript"/>
        </w:rPr>
        <w:t>y</w:t>
      </w:r>
      <w:r w:rsidR="007E011C" w:rsidRPr="007E011C">
        <w:rPr>
          <w:rFonts w:ascii="Tahoma" w:hAnsi="Tahoma" w:cs="Tahoma"/>
          <w:i/>
          <w:iCs/>
          <w:color w:val="000000"/>
          <w:sz w:val="21"/>
          <w:szCs w:val="21"/>
          <w:shd w:val="clear" w:color="auto" w:fill="FFFFFF"/>
        </w:rPr>
        <w:t>, I)</w:t>
      </w:r>
      <w:r w:rsidR="007E011C" w:rsidRPr="007E011C">
        <w:rPr>
          <w:rFonts w:ascii="Tahoma" w:hAnsi="Tahoma" w:cs="Tahoma"/>
          <w:color w:val="000000"/>
          <w:sz w:val="21"/>
          <w:szCs w:val="21"/>
          <w:shd w:val="clear" w:color="auto" w:fill="FFFFFF"/>
        </w:rPr>
        <w:t xml:space="preserve"> </w:t>
      </w:r>
      <w:r w:rsidR="007E011C">
        <w:rPr>
          <w:rFonts w:ascii="Tahoma" w:hAnsi="Tahoma" w:cs="Tahoma"/>
          <w:color w:val="000000"/>
          <w:sz w:val="21"/>
          <w:szCs w:val="21"/>
          <w:shd w:val="clear" w:color="auto" w:fill="FFFFFF"/>
        </w:rPr>
        <w:t>as explained in question 3</w:t>
      </w:r>
      <w:r w:rsidR="00527AFD">
        <w:rPr>
          <w:rFonts w:ascii="Tahoma" w:hAnsi="Tahoma" w:cs="Tahoma"/>
          <w:color w:val="000000"/>
          <w:sz w:val="21"/>
          <w:szCs w:val="21"/>
          <w:shd w:val="clear" w:color="auto" w:fill="FFFFFF"/>
        </w:rPr>
        <w:t>3</w:t>
      </w:r>
      <w:r w:rsidR="007E011C">
        <w:rPr>
          <w:rFonts w:ascii="Tahoma" w:hAnsi="Tahoma" w:cs="Tahoma"/>
          <w:color w:val="000000"/>
          <w:sz w:val="21"/>
          <w:szCs w:val="21"/>
          <w:shd w:val="clear" w:color="auto" w:fill="FFFFFF"/>
        </w:rPr>
        <w:t xml:space="preserve">. </w:t>
      </w:r>
      <w:r w:rsidR="00CA2D6F">
        <w:rPr>
          <w:rFonts w:ascii="Tahoma" w:hAnsi="Tahoma" w:cs="Tahoma"/>
          <w:color w:val="000000"/>
          <w:sz w:val="21"/>
          <w:szCs w:val="21"/>
          <w:shd w:val="clear" w:color="auto" w:fill="FFFFFF"/>
        </w:rPr>
        <w:t>But i</w:t>
      </w:r>
      <w:r w:rsidR="007E011C">
        <w:rPr>
          <w:rFonts w:ascii="Tahoma" w:hAnsi="Tahoma" w:cs="Tahoma"/>
          <w:color w:val="000000"/>
          <w:sz w:val="21"/>
          <w:szCs w:val="21"/>
          <w:shd w:val="clear" w:color="auto" w:fill="FFFFFF"/>
        </w:rPr>
        <w:t xml:space="preserve">n this paper, we are not going to tie </w:t>
      </w:r>
      <w:r w:rsidR="006E57FF">
        <w:rPr>
          <w:rFonts w:ascii="Tahoma" w:hAnsi="Tahoma" w:cs="Tahoma"/>
          <w:color w:val="000000"/>
          <w:sz w:val="21"/>
          <w:szCs w:val="21"/>
          <w:shd w:val="clear" w:color="auto" w:fill="FFFFFF"/>
        </w:rPr>
        <w:t xml:space="preserve">the absolute values of </w:t>
      </w:r>
      <w:r w:rsidR="007E011C">
        <w:rPr>
          <w:rFonts w:ascii="Tahoma" w:hAnsi="Tahoma" w:cs="Tahoma"/>
          <w:color w:val="000000"/>
          <w:sz w:val="21"/>
          <w:szCs w:val="21"/>
          <w:shd w:val="clear" w:color="auto" w:fill="FFFFFF"/>
        </w:rPr>
        <w:t>these Ising parameters to</w:t>
      </w:r>
      <w:r w:rsidR="00185452">
        <w:rPr>
          <w:rFonts w:ascii="Tahoma" w:hAnsi="Tahoma" w:cs="Tahoma"/>
          <w:color w:val="000000"/>
          <w:sz w:val="21"/>
          <w:szCs w:val="21"/>
          <w:shd w:val="clear" w:color="auto" w:fill="FFFFFF"/>
        </w:rPr>
        <w:t xml:space="preserve"> directly-observative </w:t>
      </w:r>
      <w:r w:rsidR="007E011C">
        <w:rPr>
          <w:rFonts w:ascii="Tahoma" w:hAnsi="Tahoma" w:cs="Tahoma"/>
          <w:color w:val="000000"/>
          <w:sz w:val="21"/>
          <w:szCs w:val="21"/>
          <w:shd w:val="clear" w:color="auto" w:fill="FFFFFF"/>
        </w:rPr>
        <w:t>physics quantities in real world</w:t>
      </w:r>
      <w:r w:rsidR="002B2503">
        <w:rPr>
          <w:rFonts w:ascii="Tahoma" w:hAnsi="Tahoma" w:cs="Tahoma"/>
          <w:color w:val="000000"/>
          <w:sz w:val="21"/>
          <w:szCs w:val="21"/>
          <w:shd w:val="clear" w:color="auto" w:fill="FFFFFF"/>
        </w:rPr>
        <w:t>;</w:t>
      </w:r>
      <w:r w:rsidR="007E011C">
        <w:rPr>
          <w:rFonts w:ascii="Tahoma" w:hAnsi="Tahoma" w:cs="Tahoma"/>
          <w:color w:val="000000"/>
          <w:sz w:val="21"/>
          <w:szCs w:val="21"/>
          <w:shd w:val="clear" w:color="auto" w:fill="FFFFFF"/>
        </w:rPr>
        <w:t xml:space="preserve"> what matters for the Ising parameters </w:t>
      </w:r>
      <w:r w:rsidR="007E011C" w:rsidRPr="007E011C">
        <w:rPr>
          <w:rFonts w:ascii="Tahoma" w:hAnsi="Tahoma" w:cs="Tahoma"/>
          <w:color w:val="000000"/>
          <w:sz w:val="21"/>
          <w:szCs w:val="21"/>
          <w:shd w:val="clear" w:color="auto" w:fill="FFFFFF"/>
        </w:rPr>
        <w:t xml:space="preserve">is their relative </w:t>
      </w:r>
      <w:r w:rsidR="002B2503">
        <w:rPr>
          <w:rFonts w:ascii="Tahoma" w:hAnsi="Tahoma" w:cs="Tahoma"/>
          <w:color w:val="000000"/>
          <w:sz w:val="21"/>
          <w:szCs w:val="21"/>
          <w:shd w:val="clear" w:color="auto" w:fill="FFFFFF"/>
        </w:rPr>
        <w:t>magnitude</w:t>
      </w:r>
      <w:r w:rsidR="00815AFE">
        <w:rPr>
          <w:rFonts w:ascii="Tahoma" w:hAnsi="Tahoma" w:cs="Tahoma"/>
          <w:color w:val="000000"/>
          <w:sz w:val="21"/>
          <w:szCs w:val="21"/>
          <w:shd w:val="clear" w:color="auto" w:fill="FFFFFF"/>
        </w:rPr>
        <w:t xml:space="preserve"> as explained in the answer to question 30.</w:t>
      </w:r>
    </w:p>
    <w:p w14:paraId="1B30BDFB" w14:textId="77777777" w:rsidR="00373E6B" w:rsidRDefault="00373E6B" w:rsidP="00B214B9">
      <w:pPr>
        <w:rPr>
          <w:rFonts w:ascii="Tahoma" w:hAnsi="Tahoma" w:cs="Tahoma"/>
          <w:color w:val="000000"/>
          <w:sz w:val="21"/>
          <w:szCs w:val="21"/>
          <w:shd w:val="clear" w:color="auto" w:fill="FFFFFF"/>
        </w:rPr>
      </w:pPr>
    </w:p>
    <w:p w14:paraId="77590671" w14:textId="48D84368" w:rsidR="00B214B9" w:rsidRPr="0088276A" w:rsidRDefault="00B214B9" w:rsidP="00B214B9">
      <w:pPr>
        <w:rPr>
          <w:rFonts w:ascii="Tahoma" w:hAnsi="Tahoma" w:cs="Tahoma"/>
          <w:color w:val="000000"/>
          <w:sz w:val="21"/>
          <w:szCs w:val="21"/>
          <w:u w:val="single"/>
          <w:shd w:val="clear" w:color="auto" w:fill="FFFFFF"/>
        </w:rPr>
      </w:pPr>
      <w:r w:rsidRPr="0088276A">
        <w:rPr>
          <w:rFonts w:ascii="Tahoma" w:hAnsi="Tahoma" w:cs="Tahoma"/>
          <w:color w:val="000000"/>
          <w:sz w:val="21"/>
          <w:szCs w:val="21"/>
          <w:u w:val="single"/>
          <w:shd w:val="clear" w:color="auto" w:fill="FFFFFF"/>
        </w:rPr>
        <w:t xml:space="preserve">35. </w:t>
      </w:r>
      <w:r w:rsidRPr="0088276A">
        <w:rPr>
          <w:rFonts w:ascii="Tahoma" w:hAnsi="Tahoma" w:cs="Tahoma" w:hint="eastAsia"/>
          <w:color w:val="000000"/>
          <w:sz w:val="21"/>
          <w:szCs w:val="21"/>
          <w:u w:val="single"/>
          <w:shd w:val="clear" w:color="auto" w:fill="FFFFFF"/>
        </w:rPr>
        <w:t>“</w:t>
      </w:r>
      <w:r w:rsidRPr="0088276A">
        <w:rPr>
          <w:rFonts w:ascii="Tahoma" w:hAnsi="Tahoma" w:cs="Tahoma"/>
          <w:color w:val="000000"/>
          <w:sz w:val="21"/>
          <w:szCs w:val="21"/>
          <w:u w:val="single"/>
          <w:shd w:val="clear" w:color="auto" w:fill="FFFFFF"/>
        </w:rPr>
        <w:t>Euclide</w:t>
      </w:r>
      <w:r w:rsidRPr="0088276A">
        <w:rPr>
          <w:rFonts w:ascii="Tahoma" w:hAnsi="Tahoma" w:cs="Tahoma" w:hint="eastAsia"/>
          <w:color w:val="000000"/>
          <w:sz w:val="21"/>
          <w:szCs w:val="21"/>
          <w:u w:val="single"/>
          <w:shd w:val="clear" w:color="auto" w:fill="FFFFFF"/>
        </w:rPr>
        <w:t>”</w:t>
      </w:r>
      <w:r w:rsidRPr="0088276A">
        <w:rPr>
          <w:rFonts w:ascii="Tahoma" w:hAnsi="Tahoma" w:cs="Tahoma"/>
          <w:color w:val="000000"/>
          <w:sz w:val="21"/>
          <w:szCs w:val="21"/>
          <w:u w:val="single"/>
          <w:shd w:val="clear" w:color="auto" w:fill="FFFFFF"/>
        </w:rPr>
        <w:t xml:space="preserve"> </w:t>
      </w:r>
      <w:r w:rsidRPr="0088276A">
        <w:rPr>
          <w:rFonts w:ascii="Tahoma" w:hAnsi="Tahoma" w:cs="Tahoma" w:hint="eastAsia"/>
          <w:color w:val="000000"/>
          <w:sz w:val="21"/>
          <w:szCs w:val="21"/>
          <w:u w:val="single"/>
          <w:shd w:val="clear" w:color="auto" w:fill="FFFFFF"/>
        </w:rPr>
        <w:t>→</w:t>
      </w:r>
      <w:r w:rsidRPr="0088276A">
        <w:rPr>
          <w:rFonts w:ascii="Tahoma" w:hAnsi="Tahoma" w:cs="Tahoma"/>
          <w:color w:val="000000"/>
          <w:sz w:val="21"/>
          <w:szCs w:val="21"/>
          <w:u w:val="single"/>
          <w:shd w:val="clear" w:color="auto" w:fill="FFFFFF"/>
        </w:rPr>
        <w:t xml:space="preserve"> Euclidean.</w:t>
      </w:r>
    </w:p>
    <w:p w14:paraId="1F4CC0FC" w14:textId="17EFC3C5" w:rsidR="00F800BE" w:rsidRPr="00B214B9" w:rsidRDefault="00F800BE" w:rsidP="00B214B9">
      <w:pPr>
        <w:rPr>
          <w:rFonts w:ascii="Tahoma" w:hAnsi="Tahoma" w:cs="Tahoma"/>
          <w:color w:val="000000"/>
          <w:sz w:val="21"/>
          <w:szCs w:val="21"/>
          <w:shd w:val="clear" w:color="auto" w:fill="FFFFFF"/>
        </w:rPr>
      </w:pPr>
      <w:r>
        <w:rPr>
          <w:rFonts w:ascii="Tahoma" w:hAnsi="Tahoma" w:cs="Tahoma"/>
          <w:color w:val="000000"/>
          <w:sz w:val="21"/>
          <w:szCs w:val="21"/>
          <w:shd w:val="clear" w:color="auto" w:fill="FFFFFF"/>
        </w:rPr>
        <w:t>EW: We have revised.</w:t>
      </w:r>
    </w:p>
    <w:p w14:paraId="316F5F3B" w14:textId="77777777" w:rsidR="000017EE" w:rsidRDefault="000017EE" w:rsidP="00B214B9">
      <w:pPr>
        <w:rPr>
          <w:rFonts w:ascii="Tahoma" w:hAnsi="Tahoma" w:cs="Tahoma"/>
          <w:color w:val="000000"/>
          <w:sz w:val="21"/>
          <w:szCs w:val="21"/>
          <w:highlight w:val="yellow"/>
          <w:shd w:val="clear" w:color="auto" w:fill="FFFFFF"/>
        </w:rPr>
      </w:pPr>
    </w:p>
    <w:p w14:paraId="437B5E31" w14:textId="04F47669" w:rsidR="00B214B9" w:rsidRPr="0088276A" w:rsidRDefault="00B214B9" w:rsidP="00B214B9">
      <w:pPr>
        <w:rPr>
          <w:rFonts w:ascii="Tahoma" w:hAnsi="Tahoma" w:cs="Tahoma"/>
          <w:color w:val="000000"/>
          <w:sz w:val="21"/>
          <w:szCs w:val="21"/>
          <w:u w:val="single"/>
          <w:shd w:val="clear" w:color="auto" w:fill="FFFFFF"/>
        </w:rPr>
      </w:pPr>
      <w:r w:rsidRPr="0088276A">
        <w:rPr>
          <w:rFonts w:ascii="Tahoma" w:hAnsi="Tahoma" w:cs="Tahoma"/>
          <w:color w:val="000000"/>
          <w:sz w:val="21"/>
          <w:szCs w:val="21"/>
          <w:u w:val="single"/>
          <w:shd w:val="clear" w:color="auto" w:fill="FFFFFF"/>
        </w:rPr>
        <w:t xml:space="preserve">36. </w:t>
      </w:r>
      <w:r w:rsidRPr="0088276A">
        <w:rPr>
          <w:rFonts w:ascii="Tahoma" w:hAnsi="Tahoma" w:cs="Tahoma" w:hint="eastAsia"/>
          <w:color w:val="000000"/>
          <w:sz w:val="21"/>
          <w:szCs w:val="21"/>
          <w:u w:val="single"/>
          <w:shd w:val="clear" w:color="auto" w:fill="FFFFFF"/>
        </w:rPr>
        <w:t>“</w:t>
      </w:r>
      <w:r w:rsidRPr="0088276A">
        <w:rPr>
          <w:rFonts w:ascii="Tahoma" w:hAnsi="Tahoma" w:cs="Tahoma"/>
          <w:color w:val="000000"/>
          <w:sz w:val="21"/>
          <w:szCs w:val="21"/>
          <w:u w:val="single"/>
          <w:shd w:val="clear" w:color="auto" w:fill="FFFFFF"/>
        </w:rPr>
        <w:t>Finally, we fit the values of parameters [...] to maximize of the similarity measure</w:t>
      </w:r>
      <w:r w:rsidRPr="0088276A">
        <w:rPr>
          <w:rFonts w:ascii="Tahoma" w:hAnsi="Tahoma" w:cs="Tahoma" w:hint="eastAsia"/>
          <w:color w:val="000000"/>
          <w:sz w:val="21"/>
          <w:szCs w:val="21"/>
          <w:u w:val="single"/>
          <w:shd w:val="clear" w:color="auto" w:fill="FFFFFF"/>
        </w:rPr>
        <w:t>”</w:t>
      </w:r>
      <w:r w:rsidRPr="0088276A">
        <w:rPr>
          <w:rFonts w:ascii="Tahoma" w:hAnsi="Tahoma" w:cs="Tahoma"/>
          <w:color w:val="000000"/>
          <w:sz w:val="21"/>
          <w:szCs w:val="21"/>
          <w:u w:val="single"/>
          <w:shd w:val="clear" w:color="auto" w:fill="FFFFFF"/>
        </w:rPr>
        <w:t xml:space="preserve"> It seems like</w:t>
      </w:r>
      <w:r w:rsidR="00150949" w:rsidRPr="0088276A">
        <w:rPr>
          <w:rFonts w:ascii="Tahoma" w:hAnsi="Tahoma" w:cs="Tahoma"/>
          <w:color w:val="000000"/>
          <w:sz w:val="21"/>
          <w:szCs w:val="21"/>
          <w:u w:val="single"/>
          <w:shd w:val="clear" w:color="auto" w:fill="FFFFFF"/>
        </w:rPr>
        <w:t xml:space="preserve"> </w:t>
      </w:r>
      <w:r w:rsidRPr="0088276A">
        <w:rPr>
          <w:rFonts w:ascii="Tahoma" w:hAnsi="Tahoma" w:cs="Tahoma"/>
          <w:color w:val="000000"/>
          <w:sz w:val="21"/>
          <w:szCs w:val="21"/>
          <w:u w:val="single"/>
          <w:shd w:val="clear" w:color="auto" w:fill="FFFFFF"/>
        </w:rPr>
        <w:t>it should be shown what happens when I isn</w:t>
      </w:r>
      <w:r w:rsidRPr="0088276A">
        <w:rPr>
          <w:rFonts w:ascii="Tahoma" w:hAnsi="Tahoma" w:cs="Tahoma" w:hint="eastAsia"/>
          <w:color w:val="000000"/>
          <w:sz w:val="21"/>
          <w:szCs w:val="21"/>
          <w:u w:val="single"/>
          <w:shd w:val="clear" w:color="auto" w:fill="FFFFFF"/>
        </w:rPr>
        <w:t>’</w:t>
      </w:r>
      <w:r w:rsidRPr="0088276A">
        <w:rPr>
          <w:rFonts w:ascii="Tahoma" w:hAnsi="Tahoma" w:cs="Tahoma"/>
          <w:color w:val="000000"/>
          <w:sz w:val="21"/>
          <w:szCs w:val="21"/>
          <w:u w:val="single"/>
          <w:shd w:val="clear" w:color="auto" w:fill="FFFFFF"/>
        </w:rPr>
        <w:t>t included at all, in order to establish that</w:t>
      </w:r>
      <w:r w:rsidR="00150949" w:rsidRPr="0088276A">
        <w:rPr>
          <w:rFonts w:ascii="Tahoma" w:hAnsi="Tahoma" w:cs="Tahoma"/>
          <w:color w:val="000000"/>
          <w:sz w:val="21"/>
          <w:szCs w:val="21"/>
          <w:u w:val="single"/>
          <w:shd w:val="clear" w:color="auto" w:fill="FFFFFF"/>
        </w:rPr>
        <w:t xml:space="preserve"> </w:t>
      </w:r>
      <w:r w:rsidRPr="0088276A">
        <w:rPr>
          <w:rFonts w:ascii="Tahoma" w:hAnsi="Tahoma" w:cs="Tahoma"/>
          <w:color w:val="000000"/>
          <w:sz w:val="21"/>
          <w:szCs w:val="21"/>
          <w:u w:val="single"/>
          <w:shd w:val="clear" w:color="auto" w:fill="FFFFFF"/>
        </w:rPr>
        <w:t>this really is an improvement; on the other hand, if you include an extra parameter, of</w:t>
      </w:r>
      <w:r w:rsidR="00150949" w:rsidRPr="0088276A">
        <w:rPr>
          <w:rFonts w:ascii="Tahoma" w:hAnsi="Tahoma" w:cs="Tahoma"/>
          <w:color w:val="000000"/>
          <w:sz w:val="21"/>
          <w:szCs w:val="21"/>
          <w:u w:val="single"/>
          <w:shd w:val="clear" w:color="auto" w:fill="FFFFFF"/>
        </w:rPr>
        <w:t xml:space="preserve"> </w:t>
      </w:r>
      <w:r w:rsidRPr="0088276A">
        <w:rPr>
          <w:rFonts w:ascii="Tahoma" w:hAnsi="Tahoma" w:cs="Tahoma"/>
          <w:color w:val="000000"/>
          <w:sz w:val="21"/>
          <w:szCs w:val="21"/>
          <w:u w:val="single"/>
          <w:shd w:val="clear" w:color="auto" w:fill="FFFFFF"/>
        </w:rPr>
        <w:t>course you can fit things better, so it really needs to be a significant improvement in</w:t>
      </w:r>
      <w:r w:rsidR="00150949" w:rsidRPr="0088276A">
        <w:rPr>
          <w:rFonts w:ascii="Tahoma" w:hAnsi="Tahoma" w:cs="Tahoma"/>
          <w:color w:val="000000"/>
          <w:sz w:val="21"/>
          <w:szCs w:val="21"/>
          <w:u w:val="single"/>
          <w:shd w:val="clear" w:color="auto" w:fill="FFFFFF"/>
        </w:rPr>
        <w:t xml:space="preserve"> </w:t>
      </w:r>
      <w:r w:rsidRPr="0088276A">
        <w:rPr>
          <w:rFonts w:ascii="Tahoma" w:hAnsi="Tahoma" w:cs="Tahoma"/>
          <w:color w:val="000000"/>
          <w:sz w:val="21"/>
          <w:szCs w:val="21"/>
          <w:u w:val="single"/>
          <w:shd w:val="clear" w:color="auto" w:fill="FFFFFF"/>
        </w:rPr>
        <w:t xml:space="preserve">goodness of fit in order to justify the inclusion of I; exactly what constitutes </w:t>
      </w:r>
      <w:r w:rsidRPr="0088276A">
        <w:rPr>
          <w:rFonts w:ascii="Tahoma" w:hAnsi="Tahoma" w:cs="Tahoma" w:hint="eastAsia"/>
          <w:color w:val="000000"/>
          <w:sz w:val="21"/>
          <w:szCs w:val="21"/>
          <w:u w:val="single"/>
          <w:shd w:val="clear" w:color="auto" w:fill="FFFFFF"/>
        </w:rPr>
        <w:t>“</w:t>
      </w:r>
      <w:r w:rsidRPr="0088276A">
        <w:rPr>
          <w:rFonts w:ascii="Tahoma" w:hAnsi="Tahoma" w:cs="Tahoma"/>
          <w:color w:val="000000"/>
          <w:sz w:val="21"/>
          <w:szCs w:val="21"/>
          <w:u w:val="single"/>
          <w:shd w:val="clear" w:color="auto" w:fill="FFFFFF"/>
        </w:rPr>
        <w:t>significant</w:t>
      </w:r>
      <w:r w:rsidR="00150949" w:rsidRPr="0088276A">
        <w:rPr>
          <w:rFonts w:ascii="Tahoma" w:hAnsi="Tahoma" w:cs="Tahoma"/>
          <w:color w:val="000000"/>
          <w:sz w:val="21"/>
          <w:szCs w:val="21"/>
          <w:u w:val="single"/>
          <w:shd w:val="clear" w:color="auto" w:fill="FFFFFF"/>
        </w:rPr>
        <w:t xml:space="preserve"> </w:t>
      </w:r>
      <w:r w:rsidRPr="0088276A">
        <w:rPr>
          <w:rFonts w:ascii="Tahoma" w:hAnsi="Tahoma" w:cs="Tahoma"/>
          <w:color w:val="000000"/>
          <w:sz w:val="21"/>
          <w:szCs w:val="21"/>
          <w:u w:val="single"/>
          <w:shd w:val="clear" w:color="auto" w:fill="FFFFFF"/>
        </w:rPr>
        <w:t>improvement</w:t>
      </w:r>
      <w:r w:rsidRPr="0088276A">
        <w:rPr>
          <w:rFonts w:ascii="Tahoma" w:hAnsi="Tahoma" w:cs="Tahoma" w:hint="eastAsia"/>
          <w:color w:val="000000"/>
          <w:sz w:val="21"/>
          <w:szCs w:val="21"/>
          <w:u w:val="single"/>
          <w:shd w:val="clear" w:color="auto" w:fill="FFFFFF"/>
        </w:rPr>
        <w:t>”</w:t>
      </w:r>
      <w:r w:rsidRPr="0088276A">
        <w:rPr>
          <w:rFonts w:ascii="Tahoma" w:hAnsi="Tahoma" w:cs="Tahoma"/>
          <w:color w:val="000000"/>
          <w:sz w:val="21"/>
          <w:szCs w:val="21"/>
          <w:u w:val="single"/>
          <w:shd w:val="clear" w:color="auto" w:fill="FFFFFF"/>
        </w:rPr>
        <w:t xml:space="preserve"> can be made quantitative.</w:t>
      </w:r>
    </w:p>
    <w:p w14:paraId="11CB1606" w14:textId="039AFC47" w:rsidR="000017EE" w:rsidRDefault="00853D18" w:rsidP="00B214B9">
      <w:pPr>
        <w:rPr>
          <w:rFonts w:ascii="Tahoma" w:hAnsi="Tahoma" w:cs="Tahoma"/>
          <w:color w:val="000000"/>
          <w:sz w:val="21"/>
          <w:szCs w:val="21"/>
          <w:shd w:val="clear" w:color="auto" w:fill="FFFFFF"/>
        </w:rPr>
      </w:pPr>
      <w:r>
        <w:rPr>
          <w:rFonts w:ascii="Tahoma" w:hAnsi="Tahoma" w:cs="Tahoma"/>
          <w:color w:val="000000"/>
          <w:sz w:val="21"/>
          <w:szCs w:val="21"/>
          <w:shd w:val="clear" w:color="auto" w:fill="FFFFFF"/>
        </w:rPr>
        <w:t xml:space="preserve">EW: This is analyzed </w:t>
      </w:r>
      <w:r w:rsidR="00EE26DD">
        <w:rPr>
          <w:rFonts w:ascii="Tahoma" w:hAnsi="Tahoma" w:cs="Tahoma"/>
          <w:color w:val="000000"/>
          <w:sz w:val="21"/>
          <w:szCs w:val="21"/>
          <w:shd w:val="clear" w:color="auto" w:fill="FFFFFF"/>
        </w:rPr>
        <w:t xml:space="preserve">quantitatively </w:t>
      </w:r>
      <w:r>
        <w:rPr>
          <w:rFonts w:ascii="Tahoma" w:hAnsi="Tahoma" w:cs="Tahoma"/>
          <w:color w:val="000000"/>
          <w:sz w:val="21"/>
          <w:szCs w:val="21"/>
          <w:shd w:val="clear" w:color="auto" w:fill="FFFFFF"/>
        </w:rPr>
        <w:t xml:space="preserve">and explained in question 9, 40 and 42. We see that adding the inertia factor makes the simulation process much more robust, </w:t>
      </w:r>
      <w:r w:rsidR="00815AFE">
        <w:rPr>
          <w:rFonts w:ascii="Tahoma" w:hAnsi="Tahoma" w:cs="Tahoma"/>
          <w:color w:val="000000"/>
          <w:sz w:val="21"/>
          <w:szCs w:val="21"/>
          <w:shd w:val="clear" w:color="auto" w:fill="FFFFFF"/>
        </w:rPr>
        <w:t xml:space="preserve">validating that </w:t>
      </w:r>
      <w:r>
        <w:rPr>
          <w:rFonts w:ascii="Tahoma" w:hAnsi="Tahoma" w:cs="Tahoma"/>
          <w:color w:val="000000"/>
          <w:sz w:val="21"/>
          <w:szCs w:val="21"/>
          <w:shd w:val="clear" w:color="auto" w:fill="FFFFFF"/>
        </w:rPr>
        <w:t xml:space="preserve">this added feature has significant strength toward sea ice modeling. However, </w:t>
      </w:r>
      <w:r w:rsidR="005070AE">
        <w:rPr>
          <w:rFonts w:ascii="Tahoma" w:hAnsi="Tahoma" w:cs="Tahoma"/>
          <w:color w:val="000000"/>
          <w:sz w:val="21"/>
          <w:szCs w:val="21"/>
          <w:shd w:val="clear" w:color="auto" w:fill="FFFFFF"/>
        </w:rPr>
        <w:t xml:space="preserve">we </w:t>
      </w:r>
      <w:r>
        <w:rPr>
          <w:rFonts w:ascii="Tahoma" w:hAnsi="Tahoma" w:cs="Tahoma"/>
          <w:color w:val="000000"/>
          <w:sz w:val="21"/>
          <w:szCs w:val="21"/>
          <w:shd w:val="clear" w:color="auto" w:fill="FFFFFF"/>
        </w:rPr>
        <w:t xml:space="preserve">will not claim that this inertia factor is a must-have. It might be possible to improve the Ising model performance via other routes rather than the inertia factor, e.g. enrich the functional forms of J and B, which </w:t>
      </w:r>
      <w:r w:rsidR="00764951">
        <w:rPr>
          <w:rFonts w:ascii="Tahoma" w:hAnsi="Tahoma" w:cs="Tahoma"/>
          <w:color w:val="000000"/>
          <w:sz w:val="21"/>
          <w:szCs w:val="21"/>
          <w:shd w:val="clear" w:color="auto" w:fill="FFFFFF"/>
        </w:rPr>
        <w:t>can be explore</w:t>
      </w:r>
      <w:r w:rsidR="00815AFE">
        <w:rPr>
          <w:rFonts w:ascii="Tahoma" w:hAnsi="Tahoma" w:cs="Tahoma"/>
          <w:color w:val="000000"/>
          <w:sz w:val="21"/>
          <w:szCs w:val="21"/>
          <w:shd w:val="clear" w:color="auto" w:fill="FFFFFF"/>
        </w:rPr>
        <w:t xml:space="preserve">d in future research. </w:t>
      </w:r>
    </w:p>
    <w:p w14:paraId="17442D88" w14:textId="77777777" w:rsidR="00853D18" w:rsidRDefault="00853D18" w:rsidP="00B214B9">
      <w:pPr>
        <w:rPr>
          <w:rFonts w:ascii="Tahoma" w:hAnsi="Tahoma" w:cs="Tahoma"/>
          <w:color w:val="000000"/>
          <w:sz w:val="21"/>
          <w:szCs w:val="21"/>
          <w:shd w:val="clear" w:color="auto" w:fill="FFFFFF"/>
        </w:rPr>
      </w:pPr>
    </w:p>
    <w:p w14:paraId="2209EB81" w14:textId="18A5200B" w:rsidR="00B214B9" w:rsidRPr="0088276A" w:rsidRDefault="00B214B9" w:rsidP="00B214B9">
      <w:pPr>
        <w:rPr>
          <w:rFonts w:ascii="Tahoma" w:hAnsi="Tahoma" w:cs="Tahoma"/>
          <w:color w:val="000000"/>
          <w:sz w:val="21"/>
          <w:szCs w:val="21"/>
          <w:u w:val="single"/>
          <w:shd w:val="clear" w:color="auto" w:fill="FFFFFF"/>
        </w:rPr>
      </w:pPr>
      <w:r w:rsidRPr="0088276A">
        <w:rPr>
          <w:rFonts w:ascii="Tahoma" w:hAnsi="Tahoma" w:cs="Tahoma"/>
          <w:color w:val="000000"/>
          <w:sz w:val="21"/>
          <w:szCs w:val="21"/>
          <w:u w:val="single"/>
          <w:shd w:val="clear" w:color="auto" w:fill="FFFFFF"/>
        </w:rPr>
        <w:t xml:space="preserve">37. </w:t>
      </w:r>
      <w:r w:rsidRPr="0088276A">
        <w:rPr>
          <w:rFonts w:ascii="Tahoma" w:hAnsi="Tahoma" w:cs="Tahoma" w:hint="eastAsia"/>
          <w:color w:val="000000"/>
          <w:sz w:val="21"/>
          <w:szCs w:val="21"/>
          <w:u w:val="single"/>
          <w:shd w:val="clear" w:color="auto" w:fill="FFFFFF"/>
        </w:rPr>
        <w:t>“</w:t>
      </w:r>
      <w:r w:rsidRPr="0088276A">
        <w:rPr>
          <w:rFonts w:ascii="Tahoma" w:hAnsi="Tahoma" w:cs="Tahoma"/>
          <w:color w:val="000000"/>
          <w:sz w:val="21"/>
          <w:szCs w:val="21"/>
          <w:u w:val="single"/>
          <w:shd w:val="clear" w:color="auto" w:fill="FFFFFF"/>
        </w:rPr>
        <w:t>succeeding</w:t>
      </w:r>
      <w:r w:rsidRPr="0088276A">
        <w:rPr>
          <w:rFonts w:ascii="Tahoma" w:hAnsi="Tahoma" w:cs="Tahoma" w:hint="eastAsia"/>
          <w:color w:val="000000"/>
          <w:sz w:val="21"/>
          <w:szCs w:val="21"/>
          <w:u w:val="single"/>
          <w:shd w:val="clear" w:color="auto" w:fill="FFFFFF"/>
        </w:rPr>
        <w:t>”</w:t>
      </w:r>
      <w:r w:rsidRPr="0088276A">
        <w:rPr>
          <w:rFonts w:ascii="Tahoma" w:hAnsi="Tahoma" w:cs="Tahoma"/>
          <w:color w:val="000000"/>
          <w:sz w:val="21"/>
          <w:szCs w:val="21"/>
          <w:u w:val="single"/>
          <w:shd w:val="clear" w:color="auto" w:fill="FFFFFF"/>
        </w:rPr>
        <w:t xml:space="preserve"> </w:t>
      </w:r>
      <w:r w:rsidRPr="0088276A">
        <w:rPr>
          <w:rFonts w:ascii="Tahoma" w:hAnsi="Tahoma" w:cs="Tahoma" w:hint="eastAsia"/>
          <w:color w:val="000000"/>
          <w:sz w:val="21"/>
          <w:szCs w:val="21"/>
          <w:u w:val="single"/>
          <w:shd w:val="clear" w:color="auto" w:fill="FFFFFF"/>
        </w:rPr>
        <w:t>→</w:t>
      </w:r>
      <w:r w:rsidRPr="0088276A">
        <w:rPr>
          <w:rFonts w:ascii="Tahoma" w:hAnsi="Tahoma" w:cs="Tahoma"/>
          <w:color w:val="000000"/>
          <w:sz w:val="21"/>
          <w:szCs w:val="21"/>
          <w:u w:val="single"/>
          <w:shd w:val="clear" w:color="auto" w:fill="FFFFFF"/>
        </w:rPr>
        <w:t xml:space="preserve"> </w:t>
      </w:r>
      <w:r w:rsidRPr="0088276A">
        <w:rPr>
          <w:rFonts w:ascii="Tahoma" w:hAnsi="Tahoma" w:cs="Tahoma" w:hint="eastAsia"/>
          <w:color w:val="000000"/>
          <w:sz w:val="21"/>
          <w:szCs w:val="21"/>
          <w:u w:val="single"/>
          <w:shd w:val="clear" w:color="auto" w:fill="FFFFFF"/>
        </w:rPr>
        <w:t>“</w:t>
      </w:r>
      <w:r w:rsidRPr="0088276A">
        <w:rPr>
          <w:rFonts w:ascii="Tahoma" w:hAnsi="Tahoma" w:cs="Tahoma"/>
          <w:color w:val="000000"/>
          <w:sz w:val="21"/>
          <w:szCs w:val="21"/>
          <w:u w:val="single"/>
          <w:shd w:val="clear" w:color="auto" w:fill="FFFFFF"/>
        </w:rPr>
        <w:t>successive</w:t>
      </w:r>
      <w:r w:rsidRPr="0088276A">
        <w:rPr>
          <w:rFonts w:ascii="Tahoma" w:hAnsi="Tahoma" w:cs="Tahoma" w:hint="eastAsia"/>
          <w:color w:val="000000"/>
          <w:sz w:val="21"/>
          <w:szCs w:val="21"/>
          <w:u w:val="single"/>
          <w:shd w:val="clear" w:color="auto" w:fill="FFFFFF"/>
        </w:rPr>
        <w:t>”</w:t>
      </w:r>
      <w:r w:rsidRPr="0088276A">
        <w:rPr>
          <w:rFonts w:ascii="Tahoma" w:hAnsi="Tahoma" w:cs="Tahoma"/>
          <w:color w:val="000000"/>
          <w:sz w:val="21"/>
          <w:szCs w:val="21"/>
          <w:u w:val="single"/>
          <w:shd w:val="clear" w:color="auto" w:fill="FFFFFF"/>
        </w:rPr>
        <w:t xml:space="preserve"> is probably better.</w:t>
      </w:r>
    </w:p>
    <w:p w14:paraId="45735A38" w14:textId="2931ABEC" w:rsidR="000017EE" w:rsidRDefault="00F800BE" w:rsidP="00B214B9">
      <w:pPr>
        <w:rPr>
          <w:rFonts w:ascii="Tahoma" w:hAnsi="Tahoma" w:cs="Tahoma"/>
          <w:color w:val="000000"/>
          <w:sz w:val="21"/>
          <w:szCs w:val="21"/>
          <w:shd w:val="clear" w:color="auto" w:fill="FFFFFF"/>
        </w:rPr>
      </w:pPr>
      <w:r>
        <w:rPr>
          <w:rFonts w:ascii="Tahoma" w:hAnsi="Tahoma" w:cs="Tahoma"/>
          <w:color w:val="000000"/>
          <w:sz w:val="21"/>
          <w:szCs w:val="21"/>
          <w:shd w:val="clear" w:color="auto" w:fill="FFFFFF"/>
        </w:rPr>
        <w:t>EW: We ha</w:t>
      </w:r>
      <w:r w:rsidR="005F4BDA">
        <w:rPr>
          <w:rFonts w:ascii="Tahoma" w:hAnsi="Tahoma" w:cs="Tahoma"/>
          <w:color w:val="000000"/>
          <w:sz w:val="21"/>
          <w:szCs w:val="21"/>
          <w:shd w:val="clear" w:color="auto" w:fill="FFFFFF"/>
        </w:rPr>
        <w:t>v</w:t>
      </w:r>
      <w:r>
        <w:rPr>
          <w:rFonts w:ascii="Tahoma" w:hAnsi="Tahoma" w:cs="Tahoma"/>
          <w:color w:val="000000"/>
          <w:sz w:val="21"/>
          <w:szCs w:val="21"/>
          <w:shd w:val="clear" w:color="auto" w:fill="FFFFFF"/>
        </w:rPr>
        <w:t>e revised.</w:t>
      </w:r>
    </w:p>
    <w:p w14:paraId="58C0C014" w14:textId="77777777" w:rsidR="00F800BE" w:rsidRDefault="00F800BE" w:rsidP="00B214B9">
      <w:pPr>
        <w:rPr>
          <w:rFonts w:ascii="Tahoma" w:hAnsi="Tahoma" w:cs="Tahoma"/>
          <w:color w:val="000000"/>
          <w:sz w:val="21"/>
          <w:szCs w:val="21"/>
          <w:shd w:val="clear" w:color="auto" w:fill="FFFFFF"/>
        </w:rPr>
      </w:pPr>
    </w:p>
    <w:p w14:paraId="719C7439" w14:textId="3718975B" w:rsidR="00B214B9" w:rsidRPr="0088276A" w:rsidRDefault="00B214B9" w:rsidP="00B214B9">
      <w:pPr>
        <w:rPr>
          <w:rFonts w:ascii="Tahoma" w:hAnsi="Tahoma" w:cs="Tahoma"/>
          <w:color w:val="000000"/>
          <w:sz w:val="21"/>
          <w:szCs w:val="21"/>
          <w:u w:val="single"/>
          <w:shd w:val="clear" w:color="auto" w:fill="FFFFFF"/>
        </w:rPr>
      </w:pPr>
      <w:r w:rsidRPr="0088276A">
        <w:rPr>
          <w:rFonts w:ascii="Tahoma" w:hAnsi="Tahoma" w:cs="Tahoma"/>
          <w:color w:val="000000"/>
          <w:sz w:val="21"/>
          <w:szCs w:val="21"/>
          <w:u w:val="single"/>
          <w:shd w:val="clear" w:color="auto" w:fill="FFFFFF"/>
        </w:rPr>
        <w:t xml:space="preserve">38. </w:t>
      </w:r>
      <w:r w:rsidRPr="0088276A">
        <w:rPr>
          <w:rFonts w:ascii="Tahoma" w:hAnsi="Tahoma" w:cs="Tahoma" w:hint="eastAsia"/>
          <w:color w:val="000000"/>
          <w:sz w:val="21"/>
          <w:szCs w:val="21"/>
          <w:u w:val="single"/>
          <w:shd w:val="clear" w:color="auto" w:fill="FFFFFF"/>
        </w:rPr>
        <w:t>“</w:t>
      </w:r>
      <w:r w:rsidRPr="0088276A">
        <w:rPr>
          <w:rFonts w:ascii="Tahoma" w:hAnsi="Tahoma" w:cs="Tahoma"/>
          <w:color w:val="000000"/>
          <w:sz w:val="21"/>
          <w:szCs w:val="21"/>
          <w:u w:val="single"/>
          <w:shd w:val="clear" w:color="auto" w:fill="FFFFFF"/>
        </w:rPr>
        <w:t>J</w:t>
      </w:r>
      <w:r w:rsidRPr="0088276A">
        <w:rPr>
          <w:rFonts w:ascii="Tahoma" w:hAnsi="Tahoma" w:cs="Tahoma" w:hint="eastAsia"/>
          <w:color w:val="000000"/>
          <w:sz w:val="21"/>
          <w:szCs w:val="21"/>
          <w:u w:val="single"/>
          <w:shd w:val="clear" w:color="auto" w:fill="FFFFFF"/>
        </w:rPr>
        <w:t>”</w:t>
      </w:r>
      <w:r w:rsidRPr="0088276A">
        <w:rPr>
          <w:rFonts w:ascii="Tahoma" w:hAnsi="Tahoma" w:cs="Tahoma"/>
          <w:color w:val="000000"/>
          <w:sz w:val="21"/>
          <w:szCs w:val="21"/>
          <w:u w:val="single"/>
          <w:shd w:val="clear" w:color="auto" w:fill="FFFFFF"/>
        </w:rPr>
        <w:t xml:space="preserve"> in the last row of the table should be </w:t>
      </w:r>
      <w:r w:rsidRPr="0088276A">
        <w:rPr>
          <w:rFonts w:ascii="Tahoma" w:hAnsi="Tahoma" w:cs="Tahoma" w:hint="eastAsia"/>
          <w:color w:val="000000"/>
          <w:sz w:val="21"/>
          <w:szCs w:val="21"/>
          <w:u w:val="single"/>
          <w:shd w:val="clear" w:color="auto" w:fill="FFFFFF"/>
        </w:rPr>
        <w:t>“</w:t>
      </w:r>
      <w:r w:rsidRPr="0088276A">
        <w:rPr>
          <w:rFonts w:ascii="Tahoma" w:hAnsi="Tahoma" w:cs="Tahoma"/>
          <w:color w:val="000000"/>
          <w:sz w:val="21"/>
          <w:szCs w:val="21"/>
          <w:u w:val="single"/>
          <w:shd w:val="clear" w:color="auto" w:fill="FFFFFF"/>
        </w:rPr>
        <w:t>I</w:t>
      </w:r>
      <w:r w:rsidRPr="0088276A">
        <w:rPr>
          <w:rFonts w:ascii="Tahoma" w:hAnsi="Tahoma" w:cs="Tahoma" w:hint="eastAsia"/>
          <w:color w:val="000000"/>
          <w:sz w:val="21"/>
          <w:szCs w:val="21"/>
          <w:u w:val="single"/>
          <w:shd w:val="clear" w:color="auto" w:fill="FFFFFF"/>
        </w:rPr>
        <w:t>”</w:t>
      </w:r>
      <w:r w:rsidRPr="0088276A">
        <w:rPr>
          <w:rFonts w:ascii="Tahoma" w:hAnsi="Tahoma" w:cs="Tahoma"/>
          <w:color w:val="000000"/>
          <w:sz w:val="21"/>
          <w:szCs w:val="21"/>
          <w:u w:val="single"/>
          <w:shd w:val="clear" w:color="auto" w:fill="FFFFFF"/>
        </w:rPr>
        <w:t>, I think.</w:t>
      </w:r>
    </w:p>
    <w:p w14:paraId="726A3111" w14:textId="58DF0CF3" w:rsidR="000017EE" w:rsidRDefault="005F4BDA" w:rsidP="00B214B9">
      <w:pPr>
        <w:rPr>
          <w:rFonts w:ascii="Tahoma" w:hAnsi="Tahoma" w:cs="Tahoma"/>
          <w:color w:val="000000"/>
          <w:sz w:val="21"/>
          <w:szCs w:val="21"/>
          <w:shd w:val="clear" w:color="auto" w:fill="FFFFFF"/>
        </w:rPr>
      </w:pPr>
      <w:r>
        <w:rPr>
          <w:rFonts w:ascii="Tahoma" w:hAnsi="Tahoma" w:cs="Tahoma"/>
          <w:color w:val="000000"/>
          <w:sz w:val="21"/>
          <w:szCs w:val="21"/>
          <w:shd w:val="clear" w:color="auto" w:fill="FFFFFF"/>
        </w:rPr>
        <w:t>EW: Thanks for pointing out</w:t>
      </w:r>
      <w:r w:rsidR="004456F3">
        <w:rPr>
          <w:rFonts w:ascii="Tahoma" w:hAnsi="Tahoma" w:cs="Tahoma"/>
          <w:color w:val="000000"/>
          <w:sz w:val="21"/>
          <w:szCs w:val="21"/>
          <w:shd w:val="clear" w:color="auto" w:fill="FFFFFF"/>
        </w:rPr>
        <w:t>.</w:t>
      </w:r>
      <w:r>
        <w:rPr>
          <w:rFonts w:ascii="Tahoma" w:hAnsi="Tahoma" w:cs="Tahoma"/>
          <w:color w:val="000000"/>
          <w:sz w:val="21"/>
          <w:szCs w:val="21"/>
          <w:shd w:val="clear" w:color="auto" w:fill="FFFFFF"/>
        </w:rPr>
        <w:t xml:space="preserve"> We have revised.</w:t>
      </w:r>
    </w:p>
    <w:p w14:paraId="4C98DBA1" w14:textId="77777777" w:rsidR="005F4BDA" w:rsidRDefault="005F4BDA" w:rsidP="00B214B9">
      <w:pPr>
        <w:rPr>
          <w:rFonts w:ascii="Tahoma" w:hAnsi="Tahoma" w:cs="Tahoma"/>
          <w:color w:val="000000"/>
          <w:sz w:val="21"/>
          <w:szCs w:val="21"/>
          <w:shd w:val="clear" w:color="auto" w:fill="FFFFFF"/>
        </w:rPr>
      </w:pPr>
    </w:p>
    <w:p w14:paraId="66251086" w14:textId="75590037" w:rsidR="00B214B9" w:rsidRPr="0088276A" w:rsidRDefault="00B214B9" w:rsidP="00B214B9">
      <w:pPr>
        <w:rPr>
          <w:rFonts w:ascii="Tahoma" w:hAnsi="Tahoma" w:cs="Tahoma"/>
          <w:color w:val="000000"/>
          <w:sz w:val="21"/>
          <w:szCs w:val="21"/>
          <w:u w:val="single"/>
          <w:shd w:val="clear" w:color="auto" w:fill="FFFFFF"/>
        </w:rPr>
      </w:pPr>
      <w:r w:rsidRPr="0088276A">
        <w:rPr>
          <w:rFonts w:ascii="Tahoma" w:hAnsi="Tahoma" w:cs="Tahoma"/>
          <w:color w:val="000000"/>
          <w:sz w:val="21"/>
          <w:szCs w:val="21"/>
          <w:u w:val="single"/>
          <w:shd w:val="clear" w:color="auto" w:fill="FFFFFF"/>
        </w:rPr>
        <w:lastRenderedPageBreak/>
        <w:t>39. Figure 4 is very impressive! It might be better to have Figure 3 and 4 closer together (same page?)</w:t>
      </w:r>
      <w:r w:rsidR="00150949" w:rsidRPr="0088276A">
        <w:rPr>
          <w:rFonts w:ascii="Tahoma" w:hAnsi="Tahoma" w:cs="Tahoma"/>
          <w:color w:val="000000"/>
          <w:sz w:val="21"/>
          <w:szCs w:val="21"/>
          <w:u w:val="single"/>
          <w:shd w:val="clear" w:color="auto" w:fill="FFFFFF"/>
        </w:rPr>
        <w:t xml:space="preserve"> </w:t>
      </w:r>
      <w:r w:rsidRPr="0088276A">
        <w:rPr>
          <w:rFonts w:ascii="Tahoma" w:hAnsi="Tahoma" w:cs="Tahoma"/>
          <w:color w:val="000000"/>
          <w:sz w:val="21"/>
          <w:szCs w:val="21"/>
          <w:u w:val="single"/>
          <w:shd w:val="clear" w:color="auto" w:fill="FFFFFF"/>
        </w:rPr>
        <w:t>though; it</w:t>
      </w:r>
      <w:r w:rsidRPr="0088276A">
        <w:rPr>
          <w:rFonts w:ascii="Tahoma" w:hAnsi="Tahoma" w:cs="Tahoma" w:hint="eastAsia"/>
          <w:color w:val="000000"/>
          <w:sz w:val="21"/>
          <w:szCs w:val="21"/>
          <w:u w:val="single"/>
          <w:shd w:val="clear" w:color="auto" w:fill="FFFFFF"/>
        </w:rPr>
        <w:t>’</w:t>
      </w:r>
      <w:r w:rsidRPr="0088276A">
        <w:rPr>
          <w:rFonts w:ascii="Tahoma" w:hAnsi="Tahoma" w:cs="Tahoma"/>
          <w:color w:val="000000"/>
          <w:sz w:val="21"/>
          <w:szCs w:val="21"/>
          <w:u w:val="single"/>
          <w:shd w:val="clear" w:color="auto" w:fill="FFFFFF"/>
        </w:rPr>
        <w:t xml:space="preserve">s a little tedious flipping back and forth to get to see the main </w:t>
      </w:r>
      <w:r w:rsidRPr="0088276A">
        <w:rPr>
          <w:rFonts w:ascii="Tahoma" w:hAnsi="Tahoma" w:cs="Tahoma" w:hint="eastAsia"/>
          <w:color w:val="000000"/>
          <w:sz w:val="21"/>
          <w:szCs w:val="21"/>
          <w:u w:val="single"/>
          <w:shd w:val="clear" w:color="auto" w:fill="FFFFFF"/>
        </w:rPr>
        <w:t>“</w:t>
      </w:r>
      <w:r w:rsidRPr="0088276A">
        <w:rPr>
          <w:rFonts w:ascii="Tahoma" w:hAnsi="Tahoma" w:cs="Tahoma"/>
          <w:color w:val="000000"/>
          <w:sz w:val="21"/>
          <w:szCs w:val="21"/>
          <w:u w:val="single"/>
          <w:shd w:val="clear" w:color="auto" w:fill="FFFFFF"/>
        </w:rPr>
        <w:t>wow</w:t>
      </w:r>
      <w:r w:rsidRPr="0088276A">
        <w:rPr>
          <w:rFonts w:ascii="Tahoma" w:hAnsi="Tahoma" w:cs="Tahoma" w:hint="eastAsia"/>
          <w:color w:val="000000"/>
          <w:sz w:val="21"/>
          <w:szCs w:val="21"/>
          <w:u w:val="single"/>
          <w:shd w:val="clear" w:color="auto" w:fill="FFFFFF"/>
        </w:rPr>
        <w:t>”</w:t>
      </w:r>
      <w:r w:rsidRPr="0088276A">
        <w:rPr>
          <w:rFonts w:ascii="Tahoma" w:hAnsi="Tahoma" w:cs="Tahoma"/>
          <w:color w:val="000000"/>
          <w:sz w:val="21"/>
          <w:szCs w:val="21"/>
          <w:u w:val="single"/>
          <w:shd w:val="clear" w:color="auto" w:fill="FFFFFF"/>
        </w:rPr>
        <w:t xml:space="preserve"> result from this paper.</w:t>
      </w:r>
    </w:p>
    <w:p w14:paraId="0916AFFD" w14:textId="62A9B476" w:rsidR="000017EE" w:rsidRDefault="00ED0963" w:rsidP="00B214B9">
      <w:pPr>
        <w:rPr>
          <w:rFonts w:ascii="Tahoma" w:hAnsi="Tahoma" w:cs="Tahoma"/>
          <w:color w:val="000000"/>
          <w:sz w:val="21"/>
          <w:szCs w:val="21"/>
          <w:shd w:val="clear" w:color="auto" w:fill="FFFFFF"/>
        </w:rPr>
      </w:pPr>
      <w:r w:rsidRPr="0088276A">
        <w:rPr>
          <w:rFonts w:ascii="Tahoma" w:hAnsi="Tahoma" w:cs="Tahoma"/>
          <w:color w:val="000000"/>
          <w:sz w:val="21"/>
          <w:szCs w:val="21"/>
          <w:highlight w:val="yellow"/>
          <w:shd w:val="clear" w:color="auto" w:fill="FFFFFF"/>
        </w:rPr>
        <w:t>EW: Thanks for the suggestion</w:t>
      </w:r>
      <w:r w:rsidR="005A2767" w:rsidRPr="0088276A">
        <w:rPr>
          <w:rFonts w:ascii="Tahoma" w:hAnsi="Tahoma" w:cs="Tahoma"/>
          <w:color w:val="000000"/>
          <w:sz w:val="21"/>
          <w:szCs w:val="21"/>
          <w:highlight w:val="yellow"/>
          <w:shd w:val="clear" w:color="auto" w:fill="FFFFFF"/>
        </w:rPr>
        <w:t>.</w:t>
      </w:r>
      <w:r w:rsidRPr="0088276A">
        <w:rPr>
          <w:rFonts w:ascii="Tahoma" w:hAnsi="Tahoma" w:cs="Tahoma"/>
          <w:color w:val="000000"/>
          <w:sz w:val="21"/>
          <w:szCs w:val="21"/>
          <w:highlight w:val="yellow"/>
          <w:shd w:val="clear" w:color="auto" w:fill="FFFFFF"/>
        </w:rPr>
        <w:t xml:space="preserve"> We will </w:t>
      </w:r>
      <w:r w:rsidR="005A2767" w:rsidRPr="0088276A">
        <w:rPr>
          <w:rFonts w:ascii="Tahoma" w:hAnsi="Tahoma" w:cs="Tahoma"/>
          <w:color w:val="000000"/>
          <w:sz w:val="21"/>
          <w:szCs w:val="21"/>
          <w:highlight w:val="yellow"/>
          <w:shd w:val="clear" w:color="auto" w:fill="FFFFFF"/>
        </w:rPr>
        <w:t xml:space="preserve">try to </w:t>
      </w:r>
      <w:proofErr w:type="gramStart"/>
      <w:r w:rsidR="005A2767" w:rsidRPr="0088276A">
        <w:rPr>
          <w:rFonts w:ascii="Tahoma" w:hAnsi="Tahoma" w:cs="Tahoma"/>
          <w:color w:val="000000"/>
          <w:sz w:val="21"/>
          <w:szCs w:val="21"/>
          <w:highlight w:val="yellow"/>
          <w:shd w:val="clear" w:color="auto" w:fill="FFFFFF"/>
        </w:rPr>
        <w:t>arrange</w:t>
      </w:r>
      <w:proofErr w:type="gramEnd"/>
      <w:r w:rsidRPr="0088276A">
        <w:rPr>
          <w:rFonts w:ascii="Tahoma" w:hAnsi="Tahoma" w:cs="Tahoma"/>
          <w:color w:val="000000"/>
          <w:sz w:val="21"/>
          <w:szCs w:val="21"/>
          <w:highlight w:val="yellow"/>
          <w:shd w:val="clear" w:color="auto" w:fill="FFFFFF"/>
        </w:rPr>
        <w:t xml:space="preserve"> the two figures </w:t>
      </w:r>
      <w:r w:rsidR="00A0208A" w:rsidRPr="0088276A">
        <w:rPr>
          <w:rFonts w:ascii="Tahoma" w:hAnsi="Tahoma" w:cs="Tahoma"/>
          <w:color w:val="000000"/>
          <w:sz w:val="21"/>
          <w:szCs w:val="21"/>
          <w:highlight w:val="yellow"/>
          <w:shd w:val="clear" w:color="auto" w:fill="FFFFFF"/>
        </w:rPr>
        <w:t>to be on</w:t>
      </w:r>
      <w:r w:rsidRPr="0088276A">
        <w:rPr>
          <w:rFonts w:ascii="Tahoma" w:hAnsi="Tahoma" w:cs="Tahoma"/>
          <w:color w:val="000000"/>
          <w:sz w:val="21"/>
          <w:szCs w:val="21"/>
          <w:highlight w:val="yellow"/>
          <w:shd w:val="clear" w:color="auto" w:fill="FFFFFF"/>
        </w:rPr>
        <w:t xml:space="preserve"> the same page in the final published format.</w:t>
      </w:r>
    </w:p>
    <w:p w14:paraId="721A1916" w14:textId="77777777" w:rsidR="00ED0963" w:rsidRDefault="00ED0963" w:rsidP="00B214B9">
      <w:pPr>
        <w:rPr>
          <w:rFonts w:ascii="Tahoma" w:hAnsi="Tahoma" w:cs="Tahoma"/>
          <w:color w:val="000000"/>
          <w:sz w:val="21"/>
          <w:szCs w:val="21"/>
          <w:shd w:val="clear" w:color="auto" w:fill="FFFFFF"/>
        </w:rPr>
      </w:pPr>
    </w:p>
    <w:p w14:paraId="5D9634F9" w14:textId="78C857FE" w:rsidR="00B214B9" w:rsidRPr="0088276A" w:rsidRDefault="00B214B9" w:rsidP="00B214B9">
      <w:pPr>
        <w:rPr>
          <w:rFonts w:ascii="Tahoma" w:hAnsi="Tahoma" w:cs="Tahoma"/>
          <w:color w:val="000000"/>
          <w:sz w:val="21"/>
          <w:szCs w:val="21"/>
          <w:u w:val="single"/>
          <w:shd w:val="clear" w:color="auto" w:fill="FFFFFF"/>
        </w:rPr>
      </w:pPr>
      <w:r w:rsidRPr="0088276A">
        <w:rPr>
          <w:rFonts w:ascii="Tahoma" w:hAnsi="Tahoma" w:cs="Tahoma"/>
          <w:color w:val="000000"/>
          <w:sz w:val="21"/>
          <w:szCs w:val="21"/>
          <w:u w:val="single"/>
          <w:shd w:val="clear" w:color="auto" w:fill="FFFFFF"/>
        </w:rPr>
        <w:t xml:space="preserve">40. re: Figure 5, it would still be nice to see how well </w:t>
      </w:r>
      <w:r w:rsidRPr="0088276A">
        <w:rPr>
          <w:rFonts w:ascii="Tahoma" w:hAnsi="Tahoma" w:cs="Tahoma" w:hint="eastAsia"/>
          <w:color w:val="000000"/>
          <w:sz w:val="21"/>
          <w:szCs w:val="21"/>
          <w:u w:val="single"/>
          <w:shd w:val="clear" w:color="auto" w:fill="FFFFFF"/>
        </w:rPr>
        <w:t>“</w:t>
      </w:r>
      <w:r w:rsidRPr="0088276A">
        <w:rPr>
          <w:rFonts w:ascii="Tahoma" w:hAnsi="Tahoma" w:cs="Tahoma"/>
          <w:color w:val="000000"/>
          <w:sz w:val="21"/>
          <w:szCs w:val="21"/>
          <w:u w:val="single"/>
          <w:shd w:val="clear" w:color="auto" w:fill="FFFFFF"/>
        </w:rPr>
        <w:t>vanilla Ising</w:t>
      </w:r>
      <w:r w:rsidRPr="0088276A">
        <w:rPr>
          <w:rFonts w:ascii="Tahoma" w:hAnsi="Tahoma" w:cs="Tahoma" w:hint="eastAsia"/>
          <w:color w:val="000000"/>
          <w:sz w:val="21"/>
          <w:szCs w:val="21"/>
          <w:u w:val="single"/>
          <w:shd w:val="clear" w:color="auto" w:fill="FFFFFF"/>
        </w:rPr>
        <w:t>”</w:t>
      </w:r>
      <w:r w:rsidRPr="0088276A">
        <w:rPr>
          <w:rFonts w:ascii="Tahoma" w:hAnsi="Tahoma" w:cs="Tahoma"/>
          <w:color w:val="000000"/>
          <w:sz w:val="21"/>
          <w:szCs w:val="21"/>
          <w:u w:val="single"/>
          <w:shd w:val="clear" w:color="auto" w:fill="FFFFFF"/>
        </w:rPr>
        <w:t xml:space="preserve"> does here, without the extra</w:t>
      </w:r>
      <w:r w:rsidR="00150949" w:rsidRPr="0088276A">
        <w:rPr>
          <w:rFonts w:ascii="Tahoma" w:hAnsi="Tahoma" w:cs="Tahoma"/>
          <w:color w:val="000000"/>
          <w:sz w:val="21"/>
          <w:szCs w:val="21"/>
          <w:u w:val="single"/>
          <w:shd w:val="clear" w:color="auto" w:fill="FFFFFF"/>
        </w:rPr>
        <w:t xml:space="preserve"> </w:t>
      </w:r>
      <w:r w:rsidRPr="0088276A">
        <w:rPr>
          <w:rFonts w:ascii="Tahoma" w:hAnsi="Tahoma" w:cs="Tahoma"/>
          <w:color w:val="000000"/>
          <w:sz w:val="21"/>
          <w:szCs w:val="21"/>
          <w:u w:val="single"/>
          <w:shd w:val="clear" w:color="auto" w:fill="FFFFFF"/>
        </w:rPr>
        <w:t>parameter</w:t>
      </w:r>
      <w:r w:rsidRPr="0088276A">
        <w:rPr>
          <w:rFonts w:ascii="Tahoma" w:hAnsi="Tahoma" w:cs="Tahoma" w:hint="eastAsia"/>
          <w:color w:val="000000"/>
          <w:sz w:val="21"/>
          <w:szCs w:val="21"/>
          <w:u w:val="single"/>
          <w:shd w:val="clear" w:color="auto" w:fill="FFFFFF"/>
        </w:rPr>
        <w:t>—</w:t>
      </w:r>
      <w:r w:rsidRPr="0088276A">
        <w:rPr>
          <w:rFonts w:ascii="Tahoma" w:hAnsi="Tahoma" w:cs="Tahoma"/>
          <w:color w:val="000000"/>
          <w:sz w:val="21"/>
          <w:szCs w:val="21"/>
          <w:u w:val="single"/>
          <w:shd w:val="clear" w:color="auto" w:fill="FFFFFF"/>
        </w:rPr>
        <w:t xml:space="preserve"> it isn</w:t>
      </w:r>
      <w:r w:rsidR="00AF004E" w:rsidRPr="0088276A">
        <w:rPr>
          <w:rFonts w:ascii="Tahoma" w:hAnsi="Tahoma" w:cs="Tahoma"/>
          <w:color w:val="000000"/>
          <w:sz w:val="21"/>
          <w:szCs w:val="21"/>
          <w:u w:val="single"/>
          <w:shd w:val="clear" w:color="auto" w:fill="FFFFFF"/>
        </w:rPr>
        <w:t>’</w:t>
      </w:r>
      <w:r w:rsidRPr="0088276A">
        <w:rPr>
          <w:rFonts w:ascii="Tahoma" w:hAnsi="Tahoma" w:cs="Tahoma"/>
          <w:color w:val="000000"/>
          <w:sz w:val="21"/>
          <w:szCs w:val="21"/>
          <w:u w:val="single"/>
          <w:shd w:val="clear" w:color="auto" w:fill="FFFFFF"/>
        </w:rPr>
        <w:t>t necessarily surprising that having an extra parameter makes fits better.</w:t>
      </w:r>
    </w:p>
    <w:p w14:paraId="73CC0C41" w14:textId="102282C9" w:rsidR="000017EE" w:rsidRDefault="00B16314" w:rsidP="00B214B9">
      <w:pPr>
        <w:rPr>
          <w:rFonts w:ascii="Tahoma" w:hAnsi="Tahoma" w:cs="Tahoma"/>
          <w:color w:val="000000"/>
          <w:sz w:val="21"/>
          <w:szCs w:val="21"/>
          <w:shd w:val="clear" w:color="auto" w:fill="FFFFFF"/>
        </w:rPr>
      </w:pPr>
      <w:r>
        <w:rPr>
          <w:rFonts w:ascii="Tahoma" w:hAnsi="Tahoma" w:cs="Tahoma"/>
          <w:color w:val="000000"/>
          <w:sz w:val="21"/>
          <w:szCs w:val="21"/>
          <w:shd w:val="clear" w:color="auto" w:fill="FFFFFF"/>
        </w:rPr>
        <w:t xml:space="preserve">EW: We analyzed in the answer to question 3 and copied again in Figure X below, which shows the 2022 ice </w:t>
      </w:r>
      <w:r w:rsidR="00815AFE">
        <w:rPr>
          <w:rFonts w:ascii="Tahoma" w:hAnsi="Tahoma" w:cs="Tahoma"/>
          <w:color w:val="000000"/>
          <w:sz w:val="21"/>
          <w:szCs w:val="21"/>
          <w:shd w:val="clear" w:color="auto" w:fill="FFFFFF"/>
        </w:rPr>
        <w:t xml:space="preserve">coverage </w:t>
      </w:r>
      <w:r>
        <w:rPr>
          <w:rFonts w:ascii="Tahoma" w:hAnsi="Tahoma" w:cs="Tahoma"/>
          <w:color w:val="000000"/>
          <w:sz w:val="21"/>
          <w:szCs w:val="21"/>
          <w:shd w:val="clear" w:color="auto" w:fill="FFFFFF"/>
        </w:rPr>
        <w:t xml:space="preserve">percentage and </w:t>
      </w:r>
      <w:r w:rsidR="00815AFE">
        <w:rPr>
          <w:rFonts w:ascii="Tahoma" w:hAnsi="Tahoma" w:cs="Tahoma"/>
          <w:color w:val="000000"/>
          <w:sz w:val="21"/>
          <w:szCs w:val="21"/>
          <w:shd w:val="clear" w:color="auto" w:fill="FFFFFF"/>
        </w:rPr>
        <w:t xml:space="preserve">ice </w:t>
      </w:r>
      <w:r>
        <w:rPr>
          <w:rFonts w:ascii="Tahoma" w:hAnsi="Tahoma" w:cs="Tahoma"/>
          <w:color w:val="000000"/>
          <w:sz w:val="21"/>
          <w:szCs w:val="21"/>
          <w:shd w:val="clear" w:color="auto" w:fill="FFFFFF"/>
        </w:rPr>
        <w:t xml:space="preserve">extent using vanilla Ising model without the inertia factor, as compared </w:t>
      </w:r>
      <w:r w:rsidRPr="0088276A">
        <w:rPr>
          <w:rFonts w:ascii="Tahoma" w:hAnsi="Tahoma" w:cs="Tahoma"/>
          <w:color w:val="000000"/>
          <w:sz w:val="21"/>
          <w:szCs w:val="21"/>
          <w:highlight w:val="yellow"/>
          <w:shd w:val="clear" w:color="auto" w:fill="FFFFFF"/>
        </w:rPr>
        <w:t>to Figure 5 (now Figure 6</w:t>
      </w:r>
      <w:r w:rsidR="003C65FB">
        <w:rPr>
          <w:rFonts w:ascii="Tahoma" w:hAnsi="Tahoma" w:cs="Tahoma"/>
          <w:color w:val="000000"/>
          <w:sz w:val="21"/>
          <w:szCs w:val="21"/>
          <w:shd w:val="clear" w:color="auto" w:fill="FFFFFF"/>
        </w:rPr>
        <w:t xml:space="preserve"> in the new manuscript</w:t>
      </w:r>
      <w:r>
        <w:rPr>
          <w:rFonts w:ascii="Tahoma" w:hAnsi="Tahoma" w:cs="Tahoma"/>
          <w:color w:val="000000"/>
          <w:sz w:val="21"/>
          <w:szCs w:val="21"/>
          <w:shd w:val="clear" w:color="auto" w:fill="FFFFFF"/>
        </w:rPr>
        <w:t xml:space="preserve">) of the paper. It can be seen that </w:t>
      </w:r>
      <w:r w:rsidR="00815AFE">
        <w:rPr>
          <w:rFonts w:ascii="Tahoma" w:hAnsi="Tahoma" w:cs="Tahoma"/>
          <w:color w:val="000000"/>
          <w:sz w:val="21"/>
          <w:szCs w:val="21"/>
          <w:shd w:val="clear" w:color="auto" w:fill="FFFFFF"/>
        </w:rPr>
        <w:t>F</w:t>
      </w:r>
      <w:r>
        <w:rPr>
          <w:rFonts w:ascii="Tahoma" w:hAnsi="Tahoma" w:cs="Tahoma"/>
          <w:color w:val="000000"/>
          <w:sz w:val="21"/>
          <w:szCs w:val="21"/>
          <w:shd w:val="clear" w:color="auto" w:fill="FFFFFF"/>
        </w:rPr>
        <w:t xml:space="preserve">igure 5 </w:t>
      </w:r>
      <w:r w:rsidRPr="0088276A">
        <w:rPr>
          <w:rFonts w:ascii="Tahoma" w:hAnsi="Tahoma" w:cs="Tahoma"/>
          <w:color w:val="000000"/>
          <w:sz w:val="21"/>
          <w:szCs w:val="21"/>
          <w:highlight w:val="yellow"/>
          <w:shd w:val="clear" w:color="auto" w:fill="FFFFFF"/>
        </w:rPr>
        <w:t>(6</w:t>
      </w:r>
      <w:r w:rsidR="003C65FB" w:rsidRPr="0088276A">
        <w:rPr>
          <w:rFonts w:ascii="Tahoma" w:hAnsi="Tahoma" w:cs="Tahoma"/>
          <w:color w:val="000000"/>
          <w:sz w:val="21"/>
          <w:szCs w:val="21"/>
          <w:highlight w:val="yellow"/>
          <w:shd w:val="clear" w:color="auto" w:fill="FFFFFF"/>
        </w:rPr>
        <w:t xml:space="preserve"> in new manuscript)</w:t>
      </w:r>
      <w:r>
        <w:rPr>
          <w:rFonts w:ascii="Tahoma" w:hAnsi="Tahoma" w:cs="Tahoma"/>
          <w:color w:val="000000"/>
          <w:sz w:val="21"/>
          <w:szCs w:val="21"/>
          <w:shd w:val="clear" w:color="auto" w:fill="FFFFFF"/>
        </w:rPr>
        <w:t xml:space="preserve"> in the paper shows much better performance, especially </w:t>
      </w:r>
      <w:r w:rsidR="00282AE3">
        <w:rPr>
          <w:rFonts w:ascii="Tahoma" w:hAnsi="Tahoma" w:cs="Tahoma"/>
          <w:color w:val="000000"/>
          <w:sz w:val="21"/>
          <w:szCs w:val="21"/>
          <w:shd w:val="clear" w:color="auto" w:fill="FFFFFF"/>
        </w:rPr>
        <w:t>for</w:t>
      </w:r>
      <w:r>
        <w:rPr>
          <w:rFonts w:ascii="Tahoma" w:hAnsi="Tahoma" w:cs="Tahoma"/>
          <w:color w:val="000000"/>
          <w:sz w:val="21"/>
          <w:szCs w:val="21"/>
          <w:shd w:val="clear" w:color="auto" w:fill="FFFFFF"/>
        </w:rPr>
        <w:t xml:space="preserve"> the ice extent. </w:t>
      </w:r>
    </w:p>
    <w:p w14:paraId="2175B0C6" w14:textId="77777777" w:rsidR="00B16314" w:rsidRDefault="00B16314" w:rsidP="00B16314">
      <w:pPr>
        <w:keepNext/>
      </w:pPr>
      <w:r>
        <w:rPr>
          <w:rFonts w:ascii="Tahoma" w:hAnsi="Tahoma" w:cs="Tahoma"/>
          <w:noProof/>
          <w:color w:val="000000"/>
          <w:sz w:val="21"/>
          <w:szCs w:val="21"/>
          <w:shd w:val="clear" w:color="auto" w:fill="FFFFFF"/>
        </w:rPr>
        <w:drawing>
          <wp:inline distT="0" distB="0" distL="0" distR="0" wp14:anchorId="3AECB305" wp14:editId="259C9D5C">
            <wp:extent cx="4220870" cy="2175332"/>
            <wp:effectExtent l="0" t="0" r="8255" b="0"/>
            <wp:docPr id="228777838" name="Picture 5" descr="A graph of 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777838" name="Picture 5" descr="A graph of a graph of a graph&#10;&#10;Description automatically generated with medium confidenc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233939" cy="2182067"/>
                    </a:xfrm>
                    <a:prstGeom prst="rect">
                      <a:avLst/>
                    </a:prstGeom>
                    <a:noFill/>
                  </pic:spPr>
                </pic:pic>
              </a:graphicData>
            </a:graphic>
          </wp:inline>
        </w:drawing>
      </w:r>
    </w:p>
    <w:p w14:paraId="22C2914C" w14:textId="43FB4324" w:rsidR="00B16314" w:rsidRDefault="00B16314" w:rsidP="00B16314">
      <w:pPr>
        <w:pStyle w:val="Caption"/>
        <w:rPr>
          <w:rFonts w:ascii="Tahoma" w:hAnsi="Tahoma" w:cs="Tahoma"/>
          <w:color w:val="000000"/>
          <w:sz w:val="21"/>
          <w:szCs w:val="21"/>
          <w:shd w:val="clear" w:color="auto" w:fill="FFFFFF"/>
        </w:rPr>
      </w:pPr>
      <w:r>
        <w:t xml:space="preserve">Figure </w:t>
      </w:r>
      <w:r>
        <w:fldChar w:fldCharType="begin"/>
      </w:r>
      <w:r>
        <w:instrText xml:space="preserve"> SEQ Figure \* ROMAN </w:instrText>
      </w:r>
      <w:r>
        <w:fldChar w:fldCharType="separate"/>
      </w:r>
      <w:r w:rsidR="009336E4">
        <w:rPr>
          <w:noProof/>
        </w:rPr>
        <w:t>X</w:t>
      </w:r>
      <w:r>
        <w:fldChar w:fldCharType="end"/>
      </w:r>
      <w:r>
        <w:t xml:space="preserve">: </w:t>
      </w:r>
      <w:r w:rsidR="00815AFE" w:rsidRPr="00676DAB">
        <w:rPr>
          <w:sz w:val="20"/>
          <w:szCs w:val="20"/>
        </w:rPr>
        <w:t>The</w:t>
      </w:r>
      <w:r w:rsidR="00815AFE">
        <w:rPr>
          <w:sz w:val="20"/>
          <w:szCs w:val="20"/>
        </w:rPr>
        <w:t xml:space="preserve"> </w:t>
      </w:r>
      <w:r w:rsidR="00815AFE" w:rsidRPr="00676DAB">
        <w:rPr>
          <w:sz w:val="20"/>
          <w:szCs w:val="20"/>
        </w:rPr>
        <w:t>ice coverage percentage</w:t>
      </w:r>
      <w:r w:rsidR="00815AFE">
        <w:rPr>
          <w:sz w:val="20"/>
          <w:szCs w:val="20"/>
        </w:rPr>
        <w:t xml:space="preserve"> and the ice extent of 2022, where the simulated curves are based on</w:t>
      </w:r>
      <w:r w:rsidR="00815AFE">
        <w:t xml:space="preserve"> the Ising model without the inertia term</w:t>
      </w:r>
      <w:r w:rsidR="00815AFE" w:rsidRPr="00676DAB" w:rsidDel="00815AFE">
        <w:rPr>
          <w:sz w:val="20"/>
          <w:szCs w:val="20"/>
        </w:rPr>
        <w:t xml:space="preserve"> </w:t>
      </w:r>
    </w:p>
    <w:p w14:paraId="286C8ABD" w14:textId="77777777" w:rsidR="00B16314" w:rsidRDefault="00B16314" w:rsidP="00B214B9">
      <w:pPr>
        <w:rPr>
          <w:rFonts w:ascii="Tahoma" w:hAnsi="Tahoma" w:cs="Tahoma"/>
          <w:color w:val="000000"/>
          <w:sz w:val="21"/>
          <w:szCs w:val="21"/>
          <w:shd w:val="clear" w:color="auto" w:fill="FFFFFF"/>
        </w:rPr>
      </w:pPr>
    </w:p>
    <w:p w14:paraId="097D3522" w14:textId="5EA6E5D1" w:rsidR="00B214B9" w:rsidRPr="0088276A" w:rsidRDefault="00B214B9" w:rsidP="00B214B9">
      <w:pPr>
        <w:rPr>
          <w:rFonts w:ascii="Tahoma" w:hAnsi="Tahoma" w:cs="Tahoma"/>
          <w:color w:val="000000"/>
          <w:sz w:val="21"/>
          <w:szCs w:val="21"/>
          <w:u w:val="single"/>
          <w:shd w:val="clear" w:color="auto" w:fill="FFFFFF"/>
        </w:rPr>
      </w:pPr>
      <w:r w:rsidRPr="0088276A">
        <w:rPr>
          <w:rFonts w:ascii="Tahoma" w:hAnsi="Tahoma" w:cs="Tahoma"/>
          <w:color w:val="000000"/>
          <w:sz w:val="21"/>
          <w:szCs w:val="21"/>
          <w:u w:val="single"/>
          <w:shd w:val="clear" w:color="auto" w:fill="FFFFFF"/>
        </w:rPr>
        <w:t xml:space="preserve">41. General question: it looks like at least </w:t>
      </w:r>
      <w:proofErr w:type="gramStart"/>
      <w:r w:rsidRPr="0088276A">
        <w:rPr>
          <w:rFonts w:ascii="Tahoma" w:hAnsi="Tahoma" w:cs="Tahoma"/>
          <w:i/>
          <w:iCs/>
          <w:color w:val="000000"/>
          <w:sz w:val="21"/>
          <w:szCs w:val="21"/>
          <w:u w:val="single"/>
          <w:shd w:val="clear" w:color="auto" w:fill="FFFFFF"/>
        </w:rPr>
        <w:t>J</w:t>
      </w:r>
      <w:proofErr w:type="gramEnd"/>
      <w:r w:rsidRPr="0088276A">
        <w:rPr>
          <w:rFonts w:ascii="Tahoma" w:hAnsi="Tahoma" w:cs="Tahoma"/>
          <w:color w:val="000000"/>
          <w:sz w:val="21"/>
          <w:szCs w:val="21"/>
          <w:u w:val="single"/>
          <w:shd w:val="clear" w:color="auto" w:fill="FFFFFF"/>
        </w:rPr>
        <w:t xml:space="preserve"> and </w:t>
      </w:r>
      <w:r w:rsidRPr="0088276A">
        <w:rPr>
          <w:rFonts w:ascii="Tahoma" w:hAnsi="Tahoma" w:cs="Tahoma"/>
          <w:i/>
          <w:iCs/>
          <w:color w:val="000000"/>
          <w:sz w:val="21"/>
          <w:szCs w:val="21"/>
          <w:u w:val="single"/>
          <w:shd w:val="clear" w:color="auto" w:fill="FFFFFF"/>
        </w:rPr>
        <w:t>I</w:t>
      </w:r>
      <w:r w:rsidRPr="0088276A">
        <w:rPr>
          <w:rFonts w:ascii="Tahoma" w:hAnsi="Tahoma" w:cs="Tahoma"/>
          <w:color w:val="000000"/>
          <w:sz w:val="21"/>
          <w:szCs w:val="21"/>
          <w:u w:val="single"/>
          <w:shd w:val="clear" w:color="auto" w:fill="FFFFFF"/>
        </w:rPr>
        <w:t xml:space="preserve"> are pretty similar between Table I and Table II! How</w:t>
      </w:r>
      <w:r w:rsidR="00150949" w:rsidRPr="0088276A">
        <w:rPr>
          <w:rFonts w:ascii="Tahoma" w:hAnsi="Tahoma" w:cs="Tahoma"/>
          <w:color w:val="000000"/>
          <w:sz w:val="21"/>
          <w:szCs w:val="21"/>
          <w:u w:val="single"/>
          <w:shd w:val="clear" w:color="auto" w:fill="FFFFFF"/>
        </w:rPr>
        <w:t xml:space="preserve"> </w:t>
      </w:r>
      <w:r w:rsidRPr="0088276A">
        <w:rPr>
          <w:rFonts w:ascii="Tahoma" w:hAnsi="Tahoma" w:cs="Tahoma"/>
          <w:color w:val="000000"/>
          <w:sz w:val="21"/>
          <w:szCs w:val="21"/>
          <w:u w:val="single"/>
          <w:shd w:val="clear" w:color="auto" w:fill="FFFFFF"/>
        </w:rPr>
        <w:t>different are the other parameters, quantitatively? If they</w:t>
      </w:r>
      <w:r w:rsidR="009F1A75" w:rsidRPr="0088276A">
        <w:rPr>
          <w:rFonts w:ascii="Tahoma" w:hAnsi="Tahoma" w:cs="Tahoma"/>
          <w:color w:val="000000"/>
          <w:sz w:val="21"/>
          <w:szCs w:val="21"/>
          <w:u w:val="single"/>
          <w:shd w:val="clear" w:color="auto" w:fill="FFFFFF"/>
        </w:rPr>
        <w:t>’</w:t>
      </w:r>
      <w:r w:rsidRPr="0088276A">
        <w:rPr>
          <w:rFonts w:ascii="Tahoma" w:hAnsi="Tahoma" w:cs="Tahoma"/>
          <w:color w:val="000000"/>
          <w:sz w:val="21"/>
          <w:szCs w:val="21"/>
          <w:u w:val="single"/>
          <w:shd w:val="clear" w:color="auto" w:fill="FFFFFF"/>
        </w:rPr>
        <w:t>re all very consistent, this would be a nice</w:t>
      </w:r>
      <w:r w:rsidR="00150949" w:rsidRPr="0088276A">
        <w:rPr>
          <w:rFonts w:ascii="Tahoma" w:hAnsi="Tahoma" w:cs="Tahoma"/>
          <w:color w:val="000000"/>
          <w:sz w:val="21"/>
          <w:szCs w:val="21"/>
          <w:u w:val="single"/>
          <w:shd w:val="clear" w:color="auto" w:fill="FFFFFF"/>
        </w:rPr>
        <w:t xml:space="preserve"> </w:t>
      </w:r>
      <w:r w:rsidRPr="0088276A">
        <w:rPr>
          <w:rFonts w:ascii="Tahoma" w:hAnsi="Tahoma" w:cs="Tahoma"/>
          <w:color w:val="000000"/>
          <w:sz w:val="21"/>
          <w:szCs w:val="21"/>
          <w:u w:val="single"/>
          <w:shd w:val="clear" w:color="auto" w:fill="FFFFFF"/>
        </w:rPr>
        <w:t>story.</w:t>
      </w:r>
    </w:p>
    <w:p w14:paraId="53E21774" w14:textId="780860FB" w:rsidR="000017EE" w:rsidRPr="00D52706" w:rsidRDefault="00EC1346" w:rsidP="00B214B9">
      <w:pPr>
        <w:rPr>
          <w:rFonts w:ascii="Tahoma" w:hAnsi="Tahoma" w:cs="Tahoma"/>
          <w:color w:val="000000"/>
          <w:sz w:val="21"/>
          <w:szCs w:val="21"/>
          <w:shd w:val="clear" w:color="auto" w:fill="FFFFFF"/>
        </w:rPr>
      </w:pPr>
      <w:r>
        <w:rPr>
          <w:rFonts w:ascii="Tahoma" w:hAnsi="Tahoma" w:cs="Tahoma"/>
          <w:color w:val="000000"/>
          <w:sz w:val="21"/>
          <w:szCs w:val="21"/>
          <w:shd w:val="clear" w:color="auto" w:fill="FFFFFF"/>
        </w:rPr>
        <w:t xml:space="preserve">EW: </w:t>
      </w:r>
      <w:r w:rsidR="00CA765D">
        <w:rPr>
          <w:rFonts w:ascii="Tahoma" w:hAnsi="Tahoma" w:cs="Tahoma"/>
          <w:color w:val="000000"/>
          <w:sz w:val="21"/>
          <w:szCs w:val="21"/>
          <w:shd w:val="clear" w:color="auto" w:fill="FFFFFF"/>
        </w:rPr>
        <w:t>Indeed, t</w:t>
      </w:r>
      <w:r w:rsidR="00CA765D" w:rsidRPr="00D52706">
        <w:rPr>
          <w:rFonts w:ascii="Tahoma" w:hAnsi="Tahoma" w:cs="Tahoma"/>
          <w:color w:val="000000"/>
          <w:sz w:val="21"/>
          <w:szCs w:val="21"/>
          <w:shd w:val="clear" w:color="auto" w:fill="FFFFFF"/>
        </w:rPr>
        <w:t xml:space="preserve">he spin interaction coefficient </w:t>
      </w:r>
      <w:r w:rsidR="00CA765D" w:rsidRPr="0088276A">
        <w:rPr>
          <w:rFonts w:ascii="Tahoma" w:hAnsi="Tahoma" w:cs="Tahoma"/>
          <w:i/>
          <w:iCs/>
          <w:color w:val="000000"/>
          <w:sz w:val="21"/>
          <w:szCs w:val="21"/>
          <w:shd w:val="clear" w:color="auto" w:fill="FFFFFF"/>
        </w:rPr>
        <w:t>J</w:t>
      </w:r>
      <w:r w:rsidR="00CA765D" w:rsidRPr="00D52706">
        <w:rPr>
          <w:rFonts w:ascii="Tahoma" w:hAnsi="Tahoma" w:cs="Tahoma"/>
          <w:color w:val="000000"/>
          <w:sz w:val="21"/>
          <w:szCs w:val="21"/>
          <w:shd w:val="clear" w:color="auto" w:fill="FFFFFF"/>
        </w:rPr>
        <w:t xml:space="preserve"> and the inertia factor </w:t>
      </w:r>
      <w:r w:rsidR="00CA765D" w:rsidRPr="0088276A">
        <w:rPr>
          <w:rFonts w:ascii="Tahoma" w:hAnsi="Tahoma" w:cs="Tahoma"/>
          <w:i/>
          <w:iCs/>
          <w:color w:val="000000"/>
          <w:sz w:val="21"/>
          <w:szCs w:val="21"/>
          <w:shd w:val="clear" w:color="auto" w:fill="FFFFFF"/>
        </w:rPr>
        <w:t>I</w:t>
      </w:r>
      <w:r w:rsidR="00CA765D" w:rsidRPr="00D52706">
        <w:rPr>
          <w:rFonts w:ascii="Tahoma" w:hAnsi="Tahoma" w:cs="Tahoma"/>
          <w:color w:val="000000"/>
          <w:sz w:val="21"/>
          <w:szCs w:val="21"/>
          <w:shd w:val="clear" w:color="auto" w:fill="FFFFFF"/>
        </w:rPr>
        <w:t xml:space="preserve"> are relatively stable. On the other hand, </w:t>
      </w:r>
      <m:oMath>
        <m:sSub>
          <m:sSubPr>
            <m:ctrlPr>
              <w:rPr>
                <w:rFonts w:ascii="Cambria Math" w:hAnsi="Cambria Math" w:cs="Tahoma"/>
                <w:color w:val="000000"/>
                <w:sz w:val="21"/>
                <w:szCs w:val="21"/>
                <w:shd w:val="clear" w:color="auto" w:fill="FFFFFF"/>
              </w:rPr>
            </m:ctrlPr>
          </m:sSubPr>
          <m:e>
            <m:r>
              <w:rPr>
                <w:rFonts w:ascii="Cambria Math" w:hAnsi="Cambria Math" w:cs="Tahoma"/>
                <w:color w:val="000000"/>
                <w:sz w:val="21"/>
                <w:szCs w:val="21"/>
                <w:shd w:val="clear" w:color="auto" w:fill="FFFFFF"/>
              </w:rPr>
              <m:t>B</m:t>
            </m:r>
          </m:e>
          <m:sub>
            <m:r>
              <m:rPr>
                <m:sty m:val="p"/>
              </m:rPr>
              <w:rPr>
                <w:rFonts w:ascii="Cambria Math" w:hAnsi="Cambria Math" w:cs="Tahoma"/>
                <w:color w:val="000000"/>
                <w:sz w:val="21"/>
                <w:szCs w:val="21"/>
                <w:shd w:val="clear" w:color="auto" w:fill="FFFFFF"/>
              </w:rPr>
              <m:t>0</m:t>
            </m:r>
          </m:sub>
        </m:sSub>
      </m:oMath>
      <w:r w:rsidR="00CA765D" w:rsidRPr="00D52706">
        <w:rPr>
          <w:rFonts w:ascii="Tahoma" w:hAnsi="Tahoma" w:cs="Tahoma"/>
          <w:color w:val="000000"/>
          <w:sz w:val="21"/>
          <w:szCs w:val="21"/>
          <w:shd w:val="clear" w:color="auto" w:fill="FFFFFF"/>
        </w:rPr>
        <w:t>,</w:t>
      </w:r>
      <m:oMath>
        <m:sSub>
          <m:sSubPr>
            <m:ctrlPr>
              <w:rPr>
                <w:rFonts w:ascii="Cambria Math" w:hAnsi="Cambria Math" w:cs="Tahoma"/>
                <w:color w:val="000000"/>
                <w:sz w:val="21"/>
                <w:szCs w:val="21"/>
                <w:shd w:val="clear" w:color="auto" w:fill="FFFFFF"/>
              </w:rPr>
            </m:ctrlPr>
          </m:sSubPr>
          <m:e>
            <m:r>
              <m:rPr>
                <m:sty m:val="p"/>
              </m:rPr>
              <w:rPr>
                <w:rFonts w:ascii="Cambria Math" w:hAnsi="Cambria Math" w:cs="Tahoma"/>
                <w:color w:val="000000"/>
                <w:sz w:val="21"/>
                <w:szCs w:val="21"/>
                <w:shd w:val="clear" w:color="auto" w:fill="FFFFFF"/>
              </w:rPr>
              <m:t xml:space="preserve"> </m:t>
            </m:r>
            <m:r>
              <w:rPr>
                <w:rFonts w:ascii="Cambria Math" w:hAnsi="Cambria Math" w:cs="Tahoma"/>
                <w:color w:val="000000"/>
                <w:sz w:val="21"/>
                <w:szCs w:val="21"/>
                <w:shd w:val="clear" w:color="auto" w:fill="FFFFFF"/>
              </w:rPr>
              <m:t>B</m:t>
            </m:r>
          </m:e>
          <m:sub>
            <m:r>
              <w:rPr>
                <w:rFonts w:ascii="Cambria Math" w:hAnsi="Cambria Math" w:cs="Tahoma"/>
                <w:color w:val="000000"/>
                <w:sz w:val="21"/>
                <w:szCs w:val="21"/>
                <w:shd w:val="clear" w:color="auto" w:fill="FFFFFF"/>
              </w:rPr>
              <m:t>x</m:t>
            </m:r>
          </m:sub>
        </m:sSub>
        <m:sSub>
          <m:sSubPr>
            <m:ctrlPr>
              <w:rPr>
                <w:rFonts w:ascii="Cambria Math" w:hAnsi="Cambria Math" w:cs="Tahoma"/>
                <w:color w:val="000000"/>
                <w:sz w:val="21"/>
                <w:szCs w:val="21"/>
                <w:shd w:val="clear" w:color="auto" w:fill="FFFFFF"/>
              </w:rPr>
            </m:ctrlPr>
          </m:sSubPr>
          <m:e>
            <m:r>
              <m:rPr>
                <m:sty m:val="p"/>
              </m:rPr>
              <w:rPr>
                <w:rFonts w:ascii="Cambria Math" w:hAnsi="Cambria Math" w:cs="Tahoma"/>
                <w:color w:val="000000"/>
                <w:sz w:val="21"/>
                <w:szCs w:val="21"/>
                <w:shd w:val="clear" w:color="auto" w:fill="FFFFFF"/>
              </w:rPr>
              <m:t xml:space="preserve">,and </m:t>
            </m:r>
            <m:r>
              <w:rPr>
                <w:rFonts w:ascii="Cambria Math" w:hAnsi="Cambria Math" w:cs="Tahoma"/>
                <w:color w:val="000000"/>
                <w:sz w:val="21"/>
                <w:szCs w:val="21"/>
                <w:shd w:val="clear" w:color="auto" w:fill="FFFFFF"/>
              </w:rPr>
              <m:t>B</m:t>
            </m:r>
          </m:e>
          <m:sub>
            <m:r>
              <w:rPr>
                <w:rFonts w:ascii="Cambria Math" w:hAnsi="Cambria Math" w:cs="Tahoma"/>
                <w:color w:val="000000"/>
                <w:sz w:val="21"/>
                <w:szCs w:val="21"/>
                <w:shd w:val="clear" w:color="auto" w:fill="FFFFFF"/>
              </w:rPr>
              <m:t>y</m:t>
            </m:r>
          </m:sub>
        </m:sSub>
      </m:oMath>
      <w:r w:rsidR="00CA765D" w:rsidRPr="00D52706">
        <w:rPr>
          <w:rFonts w:ascii="Tahoma" w:hAnsi="Tahoma" w:cs="Tahoma"/>
          <w:color w:val="000000"/>
          <w:sz w:val="21"/>
          <w:szCs w:val="21"/>
          <w:shd w:val="clear" w:color="auto" w:fill="FFFFFF"/>
        </w:rPr>
        <w:t xml:space="preserve"> display large variations across different time periods. </w:t>
      </w:r>
      <w:r w:rsidR="00D52706" w:rsidRPr="00D52706">
        <w:rPr>
          <w:rFonts w:ascii="Tahoma" w:hAnsi="Tahoma" w:cs="Tahoma"/>
          <w:color w:val="000000"/>
          <w:sz w:val="21"/>
          <w:szCs w:val="21"/>
          <w:shd w:val="clear" w:color="auto" w:fill="FFFFFF"/>
        </w:rPr>
        <w:t xml:space="preserve">This makes sense because </w:t>
      </w:r>
      <w:r w:rsidR="00D52706" w:rsidRPr="0088276A">
        <w:rPr>
          <w:rFonts w:ascii="Tahoma" w:hAnsi="Tahoma" w:cs="Tahoma"/>
          <w:i/>
          <w:iCs/>
          <w:color w:val="000000"/>
          <w:sz w:val="21"/>
          <w:szCs w:val="21"/>
          <w:shd w:val="clear" w:color="auto" w:fill="FFFFFF"/>
        </w:rPr>
        <w:t>J</w:t>
      </w:r>
      <w:r w:rsidR="00D52706" w:rsidRPr="00D52706">
        <w:rPr>
          <w:rFonts w:ascii="Tahoma" w:hAnsi="Tahoma" w:cs="Tahoma"/>
          <w:color w:val="000000"/>
          <w:sz w:val="21"/>
          <w:szCs w:val="21"/>
          <w:shd w:val="clear" w:color="auto" w:fill="FFFFFF"/>
        </w:rPr>
        <w:t xml:space="preserve"> and</w:t>
      </w:r>
      <w:r w:rsidR="00D52706" w:rsidRPr="0088276A">
        <w:rPr>
          <w:rFonts w:ascii="Tahoma" w:hAnsi="Tahoma" w:cs="Tahoma"/>
          <w:i/>
          <w:iCs/>
          <w:color w:val="000000"/>
          <w:sz w:val="21"/>
          <w:szCs w:val="21"/>
          <w:shd w:val="clear" w:color="auto" w:fill="FFFFFF"/>
        </w:rPr>
        <w:t xml:space="preserve"> I</w:t>
      </w:r>
      <w:r w:rsidR="00D52706" w:rsidRPr="00D52706">
        <w:rPr>
          <w:rFonts w:ascii="Tahoma" w:hAnsi="Tahoma" w:cs="Tahoma"/>
          <w:color w:val="000000"/>
          <w:sz w:val="21"/>
          <w:szCs w:val="21"/>
          <w:shd w:val="clear" w:color="auto" w:fill="FFFFFF"/>
        </w:rPr>
        <w:t xml:space="preserve"> represent the inherent interactions in the water/ice system; it is intuitive to believe the strength of such interactions does not change much across different time period</w:t>
      </w:r>
      <w:r w:rsidR="00F17059">
        <w:rPr>
          <w:rFonts w:ascii="Tahoma" w:hAnsi="Tahoma" w:cs="Tahoma"/>
          <w:color w:val="000000"/>
          <w:sz w:val="21"/>
          <w:szCs w:val="21"/>
          <w:shd w:val="clear" w:color="auto" w:fill="FFFFFF"/>
        </w:rPr>
        <w:t>s</w:t>
      </w:r>
      <w:r w:rsidR="00D52706" w:rsidRPr="00D52706">
        <w:rPr>
          <w:rFonts w:ascii="Tahoma" w:hAnsi="Tahoma" w:cs="Tahoma"/>
          <w:color w:val="000000"/>
          <w:sz w:val="21"/>
          <w:szCs w:val="21"/>
          <w:shd w:val="clear" w:color="auto" w:fill="FFFFFF"/>
        </w:rPr>
        <w:t xml:space="preserve">. </w:t>
      </w:r>
      <w:r w:rsidR="005C4F15">
        <w:rPr>
          <w:rFonts w:ascii="Tahoma" w:hAnsi="Tahoma" w:cs="Tahoma"/>
          <w:color w:val="000000"/>
          <w:sz w:val="21"/>
          <w:szCs w:val="21"/>
          <w:shd w:val="clear" w:color="auto" w:fill="FFFFFF"/>
        </w:rPr>
        <w:t>On the other hand,</w:t>
      </w:r>
      <w:r w:rsidR="00D52706" w:rsidRPr="00D52706">
        <w:rPr>
          <w:rFonts w:ascii="Tahoma" w:hAnsi="Tahoma" w:cs="Tahoma"/>
          <w:color w:val="000000"/>
          <w:sz w:val="21"/>
          <w:szCs w:val="21"/>
          <w:shd w:val="clear" w:color="auto" w:fill="FFFFFF"/>
        </w:rPr>
        <w:t xml:space="preserve"> </w:t>
      </w:r>
      <m:oMath>
        <m:sSub>
          <m:sSubPr>
            <m:ctrlPr>
              <w:rPr>
                <w:rFonts w:ascii="Cambria Math" w:hAnsi="Cambria Math" w:cs="Tahoma"/>
                <w:color w:val="000000"/>
                <w:sz w:val="21"/>
                <w:szCs w:val="21"/>
                <w:shd w:val="clear" w:color="auto" w:fill="FFFFFF"/>
              </w:rPr>
            </m:ctrlPr>
          </m:sSubPr>
          <m:e>
            <m:r>
              <w:rPr>
                <w:rFonts w:ascii="Cambria Math" w:hAnsi="Cambria Math" w:cs="Tahoma"/>
                <w:color w:val="000000"/>
                <w:sz w:val="21"/>
                <w:szCs w:val="21"/>
                <w:shd w:val="clear" w:color="auto" w:fill="FFFFFF"/>
              </w:rPr>
              <m:t>B</m:t>
            </m:r>
          </m:e>
          <m:sub>
            <m:r>
              <m:rPr>
                <m:sty m:val="p"/>
              </m:rPr>
              <w:rPr>
                <w:rFonts w:ascii="Cambria Math" w:hAnsi="Cambria Math" w:cs="Tahoma"/>
                <w:color w:val="000000"/>
                <w:sz w:val="21"/>
                <w:szCs w:val="21"/>
                <w:shd w:val="clear" w:color="auto" w:fill="FFFFFF"/>
              </w:rPr>
              <m:t>0</m:t>
            </m:r>
          </m:sub>
        </m:sSub>
      </m:oMath>
      <w:r w:rsidR="00D52706" w:rsidRPr="00D52706">
        <w:rPr>
          <w:rFonts w:ascii="Tahoma" w:hAnsi="Tahoma" w:cs="Tahoma"/>
          <w:color w:val="000000"/>
          <w:sz w:val="21"/>
          <w:szCs w:val="21"/>
          <w:shd w:val="clear" w:color="auto" w:fill="FFFFFF"/>
        </w:rPr>
        <w:t>,</w:t>
      </w:r>
      <m:oMath>
        <m:sSub>
          <m:sSubPr>
            <m:ctrlPr>
              <w:rPr>
                <w:rFonts w:ascii="Cambria Math" w:hAnsi="Cambria Math" w:cs="Tahoma"/>
                <w:color w:val="000000"/>
                <w:sz w:val="21"/>
                <w:szCs w:val="21"/>
                <w:shd w:val="clear" w:color="auto" w:fill="FFFFFF"/>
              </w:rPr>
            </m:ctrlPr>
          </m:sSubPr>
          <m:e>
            <m:r>
              <m:rPr>
                <m:sty m:val="p"/>
              </m:rPr>
              <w:rPr>
                <w:rFonts w:ascii="Cambria Math" w:hAnsi="Cambria Math" w:cs="Tahoma"/>
                <w:color w:val="000000"/>
                <w:sz w:val="21"/>
                <w:szCs w:val="21"/>
                <w:shd w:val="clear" w:color="auto" w:fill="FFFFFF"/>
              </w:rPr>
              <m:t xml:space="preserve"> </m:t>
            </m:r>
            <m:r>
              <w:rPr>
                <w:rFonts w:ascii="Cambria Math" w:hAnsi="Cambria Math" w:cs="Tahoma"/>
                <w:color w:val="000000"/>
                <w:sz w:val="21"/>
                <w:szCs w:val="21"/>
                <w:shd w:val="clear" w:color="auto" w:fill="FFFFFF"/>
              </w:rPr>
              <m:t>B</m:t>
            </m:r>
          </m:e>
          <m:sub>
            <m:r>
              <w:rPr>
                <w:rFonts w:ascii="Cambria Math" w:hAnsi="Cambria Math" w:cs="Tahoma"/>
                <w:color w:val="000000"/>
                <w:sz w:val="21"/>
                <w:szCs w:val="21"/>
                <w:shd w:val="clear" w:color="auto" w:fill="FFFFFF"/>
              </w:rPr>
              <m:t>x</m:t>
            </m:r>
          </m:sub>
        </m:sSub>
        <m:sSub>
          <m:sSubPr>
            <m:ctrlPr>
              <w:rPr>
                <w:rFonts w:ascii="Cambria Math" w:hAnsi="Cambria Math" w:cs="Tahoma"/>
                <w:color w:val="000000"/>
                <w:sz w:val="21"/>
                <w:szCs w:val="21"/>
                <w:shd w:val="clear" w:color="auto" w:fill="FFFFFF"/>
              </w:rPr>
            </m:ctrlPr>
          </m:sSubPr>
          <m:e>
            <m:r>
              <m:rPr>
                <m:sty m:val="p"/>
              </m:rPr>
              <w:rPr>
                <w:rFonts w:ascii="Cambria Math" w:hAnsi="Cambria Math" w:cs="Tahoma"/>
                <w:color w:val="000000"/>
                <w:sz w:val="21"/>
                <w:szCs w:val="21"/>
                <w:shd w:val="clear" w:color="auto" w:fill="FFFFFF"/>
              </w:rPr>
              <m:t xml:space="preserve">,and </m:t>
            </m:r>
            <m:r>
              <w:rPr>
                <w:rFonts w:ascii="Cambria Math" w:hAnsi="Cambria Math" w:cs="Tahoma"/>
                <w:color w:val="000000"/>
                <w:sz w:val="21"/>
                <w:szCs w:val="21"/>
                <w:shd w:val="clear" w:color="auto" w:fill="FFFFFF"/>
              </w:rPr>
              <m:t>B</m:t>
            </m:r>
          </m:e>
          <m:sub>
            <m:r>
              <w:rPr>
                <w:rFonts w:ascii="Cambria Math" w:hAnsi="Cambria Math" w:cs="Tahoma"/>
                <w:color w:val="000000"/>
                <w:sz w:val="21"/>
                <w:szCs w:val="21"/>
                <w:shd w:val="clear" w:color="auto" w:fill="FFFFFF"/>
              </w:rPr>
              <m:t>y</m:t>
            </m:r>
          </m:sub>
        </m:sSub>
      </m:oMath>
      <w:r w:rsidR="00D52706" w:rsidRPr="00D52706">
        <w:rPr>
          <w:rFonts w:ascii="Tahoma" w:hAnsi="Tahoma" w:cs="Tahoma"/>
          <w:color w:val="000000"/>
          <w:sz w:val="21"/>
          <w:szCs w:val="21"/>
          <w:shd w:val="clear" w:color="auto" w:fill="FFFFFF"/>
        </w:rPr>
        <w:t xml:space="preserve"> represents the external force parameters which depends heavily on the external environment. </w:t>
      </w:r>
      <w:r w:rsidR="00CA765D" w:rsidRPr="00D52706">
        <w:rPr>
          <w:rFonts w:ascii="Tahoma" w:hAnsi="Tahoma" w:cs="Tahoma"/>
          <w:color w:val="000000"/>
          <w:sz w:val="21"/>
          <w:szCs w:val="21"/>
          <w:shd w:val="clear" w:color="auto" w:fill="FFFFFF"/>
        </w:rPr>
        <w:t xml:space="preserve">In particular, the average force </w:t>
      </w:r>
      <m:oMath>
        <m:sSub>
          <m:sSubPr>
            <m:ctrlPr>
              <w:rPr>
                <w:rFonts w:ascii="Cambria Math" w:hAnsi="Cambria Math" w:cs="Tahoma"/>
                <w:color w:val="000000"/>
                <w:sz w:val="21"/>
                <w:szCs w:val="21"/>
                <w:shd w:val="clear" w:color="auto" w:fill="FFFFFF"/>
              </w:rPr>
            </m:ctrlPr>
          </m:sSubPr>
          <m:e>
            <m:r>
              <w:rPr>
                <w:rFonts w:ascii="Cambria Math" w:hAnsi="Cambria Math" w:cs="Tahoma"/>
                <w:color w:val="000000"/>
                <w:sz w:val="21"/>
                <w:szCs w:val="21"/>
                <w:shd w:val="clear" w:color="auto" w:fill="FFFFFF"/>
              </w:rPr>
              <m:t>B</m:t>
            </m:r>
          </m:e>
          <m:sub>
            <m:r>
              <m:rPr>
                <m:sty m:val="p"/>
              </m:rPr>
              <w:rPr>
                <w:rFonts w:ascii="Cambria Math" w:hAnsi="Cambria Math" w:cs="Tahoma"/>
                <w:color w:val="000000"/>
                <w:sz w:val="21"/>
                <w:szCs w:val="21"/>
                <w:shd w:val="clear" w:color="auto" w:fill="FFFFFF"/>
              </w:rPr>
              <m:t>0</m:t>
            </m:r>
          </m:sub>
        </m:sSub>
        <m:r>
          <m:rPr>
            <m:sty m:val="p"/>
          </m:rPr>
          <w:rPr>
            <w:rFonts w:ascii="Cambria Math" w:hAnsi="Cambria Math" w:cs="Tahoma"/>
            <w:color w:val="000000"/>
            <w:sz w:val="21"/>
            <w:szCs w:val="21"/>
            <w:shd w:val="clear" w:color="auto" w:fill="FFFFFF"/>
          </w:rPr>
          <m:t xml:space="preserve"> </m:t>
        </m:r>
      </m:oMath>
      <w:r w:rsidR="00CA765D" w:rsidRPr="00D52706">
        <w:rPr>
          <w:rFonts w:ascii="Tahoma" w:hAnsi="Tahoma" w:cs="Tahoma"/>
          <w:color w:val="000000"/>
          <w:sz w:val="21"/>
          <w:szCs w:val="21"/>
          <w:shd w:val="clear" w:color="auto" w:fill="FFFFFF"/>
        </w:rPr>
        <w:t>is positive from June 1</w:t>
      </w:r>
      <w:r w:rsidR="00CA765D" w:rsidRPr="00D52706">
        <w:rPr>
          <w:rFonts w:ascii="Tahoma" w:hAnsi="Tahoma" w:cs="Tahoma"/>
          <w:color w:val="000000"/>
          <w:sz w:val="21"/>
          <w:szCs w:val="21"/>
          <w:shd w:val="clear" w:color="auto" w:fill="FFFFFF"/>
          <w:vertAlign w:val="superscript"/>
        </w:rPr>
        <w:t xml:space="preserve">st </w:t>
      </w:r>
      <w:r w:rsidR="00CA765D" w:rsidRPr="00D52706">
        <w:rPr>
          <w:rFonts w:ascii="Tahoma" w:hAnsi="Tahoma" w:cs="Tahoma"/>
          <w:color w:val="000000"/>
          <w:sz w:val="21"/>
          <w:szCs w:val="21"/>
          <w:shd w:val="clear" w:color="auto" w:fill="FFFFFF"/>
        </w:rPr>
        <w:t>to Sept 16</w:t>
      </w:r>
      <w:r w:rsidR="00CA765D" w:rsidRPr="00D52706">
        <w:rPr>
          <w:rFonts w:ascii="Tahoma" w:hAnsi="Tahoma" w:cs="Tahoma"/>
          <w:color w:val="000000"/>
          <w:sz w:val="21"/>
          <w:szCs w:val="21"/>
          <w:shd w:val="clear" w:color="auto" w:fill="FFFFFF"/>
          <w:vertAlign w:val="superscript"/>
        </w:rPr>
        <w:t>th</w:t>
      </w:r>
      <w:r w:rsidR="00CA765D" w:rsidRPr="00D52706">
        <w:rPr>
          <w:rFonts w:ascii="Tahoma" w:hAnsi="Tahoma" w:cs="Tahoma"/>
          <w:color w:val="000000"/>
          <w:sz w:val="21"/>
          <w:szCs w:val="21"/>
          <w:shd w:val="clear" w:color="auto" w:fill="FFFFFF"/>
        </w:rPr>
        <w:t xml:space="preserve"> but turns negative afterwards, which can be explained intuitively by the seasonal ambient temperature as the dominant external factor for ice/water dynamics. </w:t>
      </w:r>
      <w:r w:rsidR="00D52706">
        <w:rPr>
          <w:rFonts w:ascii="Tahoma" w:hAnsi="Tahoma" w:cs="Tahoma"/>
          <w:color w:val="000000"/>
          <w:sz w:val="21"/>
          <w:szCs w:val="21"/>
          <w:shd w:val="clear" w:color="auto" w:fill="FFFFFF"/>
        </w:rPr>
        <w:t>More explanations are included in section V.A of the paper.</w:t>
      </w:r>
      <w:r w:rsidR="00F659B5">
        <w:rPr>
          <w:rFonts w:ascii="Tahoma" w:hAnsi="Tahoma" w:cs="Tahoma"/>
          <w:color w:val="000000"/>
          <w:sz w:val="21"/>
          <w:szCs w:val="21"/>
          <w:shd w:val="clear" w:color="auto" w:fill="FFFFFF"/>
        </w:rPr>
        <w:t xml:space="preserve"> Please also note that,</w:t>
      </w:r>
      <w:r w:rsidR="00D52706" w:rsidRPr="00D52706">
        <w:rPr>
          <w:rFonts w:ascii="Tahoma" w:hAnsi="Tahoma" w:cs="Tahoma"/>
          <w:color w:val="000000"/>
          <w:sz w:val="21"/>
          <w:szCs w:val="21"/>
          <w:shd w:val="clear" w:color="auto" w:fill="FFFFFF"/>
        </w:rPr>
        <w:t xml:space="preserve"> </w:t>
      </w:r>
      <w:r w:rsidR="00D52706">
        <w:rPr>
          <w:rFonts w:ascii="Tahoma" w:hAnsi="Tahoma" w:cs="Tahoma"/>
          <w:color w:val="000000"/>
          <w:sz w:val="21"/>
          <w:szCs w:val="21"/>
          <w:shd w:val="clear" w:color="auto" w:fill="FFFFFF"/>
        </w:rPr>
        <w:t xml:space="preserve">as described in question 30, we are not going to tie </w:t>
      </w:r>
      <w:r w:rsidR="00C03CA4">
        <w:rPr>
          <w:rFonts w:ascii="Tahoma" w:hAnsi="Tahoma" w:cs="Tahoma"/>
          <w:color w:val="000000"/>
          <w:sz w:val="21"/>
          <w:szCs w:val="21"/>
          <w:shd w:val="clear" w:color="auto" w:fill="FFFFFF"/>
        </w:rPr>
        <w:t xml:space="preserve">the absolute values of </w:t>
      </w:r>
      <w:r w:rsidR="00D52706">
        <w:rPr>
          <w:rFonts w:ascii="Tahoma" w:hAnsi="Tahoma" w:cs="Tahoma"/>
          <w:color w:val="000000"/>
          <w:sz w:val="21"/>
          <w:szCs w:val="21"/>
          <w:shd w:val="clear" w:color="auto" w:fill="FFFFFF"/>
        </w:rPr>
        <w:t xml:space="preserve">these Ising parameters to physics quantities in real world, </w:t>
      </w:r>
      <w:r w:rsidR="005C4F15">
        <w:rPr>
          <w:rFonts w:ascii="Tahoma" w:hAnsi="Tahoma" w:cs="Tahoma"/>
          <w:color w:val="000000"/>
          <w:sz w:val="21"/>
          <w:szCs w:val="21"/>
          <w:shd w:val="clear" w:color="auto" w:fill="FFFFFF"/>
        </w:rPr>
        <w:t xml:space="preserve">which </w:t>
      </w:r>
      <w:r w:rsidR="00D52706" w:rsidRPr="007E011C">
        <w:rPr>
          <w:rFonts w:ascii="Tahoma" w:hAnsi="Tahoma" w:cs="Tahoma"/>
          <w:color w:val="000000"/>
          <w:sz w:val="21"/>
          <w:szCs w:val="21"/>
          <w:shd w:val="clear" w:color="auto" w:fill="FFFFFF"/>
        </w:rPr>
        <w:t xml:space="preserve">means </w:t>
      </w:r>
      <w:r w:rsidR="004C680F">
        <w:rPr>
          <w:rFonts w:ascii="Tahoma" w:hAnsi="Tahoma" w:cs="Tahoma"/>
          <w:color w:val="000000"/>
          <w:sz w:val="21"/>
          <w:szCs w:val="21"/>
          <w:shd w:val="clear" w:color="auto" w:fill="FFFFFF"/>
        </w:rPr>
        <w:t xml:space="preserve">that </w:t>
      </w:r>
      <w:r w:rsidR="00D52706" w:rsidRPr="007E011C">
        <w:rPr>
          <w:rFonts w:ascii="Tahoma" w:hAnsi="Tahoma" w:cs="Tahoma"/>
          <w:color w:val="000000"/>
          <w:sz w:val="21"/>
          <w:szCs w:val="21"/>
          <w:shd w:val="clear" w:color="auto" w:fill="FFFFFF"/>
        </w:rPr>
        <w:t xml:space="preserve">for the best-fit </w:t>
      </w:r>
      <w:r w:rsidR="00D52706" w:rsidRPr="0088276A">
        <w:rPr>
          <w:rFonts w:ascii="Tahoma" w:hAnsi="Tahoma" w:cs="Tahoma"/>
          <w:i/>
          <w:iCs/>
          <w:color w:val="000000"/>
          <w:sz w:val="21"/>
          <w:szCs w:val="21"/>
          <w:shd w:val="clear" w:color="auto" w:fill="FFFFFF"/>
        </w:rPr>
        <w:t xml:space="preserve">J, </w:t>
      </w:r>
      <w:proofErr w:type="gramStart"/>
      <w:r w:rsidR="00D52706" w:rsidRPr="0088276A">
        <w:rPr>
          <w:rFonts w:ascii="Tahoma" w:hAnsi="Tahoma" w:cs="Tahoma"/>
          <w:i/>
          <w:iCs/>
          <w:color w:val="000000"/>
          <w:sz w:val="21"/>
          <w:szCs w:val="21"/>
          <w:shd w:val="clear" w:color="auto" w:fill="FFFFFF"/>
        </w:rPr>
        <w:t>B</w:t>
      </w:r>
      <w:proofErr w:type="gramEnd"/>
      <w:r w:rsidR="00D52706" w:rsidRPr="007E011C">
        <w:rPr>
          <w:rFonts w:ascii="Tahoma" w:hAnsi="Tahoma" w:cs="Tahoma"/>
          <w:color w:val="000000"/>
          <w:sz w:val="21"/>
          <w:szCs w:val="21"/>
          <w:shd w:val="clear" w:color="auto" w:fill="FFFFFF"/>
        </w:rPr>
        <w:t xml:space="preserve"> and </w:t>
      </w:r>
      <w:r w:rsidR="00D52706" w:rsidRPr="0088276A">
        <w:rPr>
          <w:rFonts w:ascii="Tahoma" w:hAnsi="Tahoma" w:cs="Tahoma"/>
          <w:i/>
          <w:iCs/>
          <w:color w:val="000000"/>
          <w:sz w:val="21"/>
          <w:szCs w:val="21"/>
          <w:shd w:val="clear" w:color="auto" w:fill="FFFFFF"/>
        </w:rPr>
        <w:t>I</w:t>
      </w:r>
      <w:r w:rsidR="00D52706" w:rsidRPr="007E011C">
        <w:rPr>
          <w:rFonts w:ascii="Tahoma" w:hAnsi="Tahoma" w:cs="Tahoma"/>
          <w:color w:val="000000"/>
          <w:sz w:val="21"/>
          <w:szCs w:val="21"/>
          <w:shd w:val="clear" w:color="auto" w:fill="FFFFFF"/>
        </w:rPr>
        <w:t xml:space="preserve">, what matters is their relative </w:t>
      </w:r>
      <w:r w:rsidR="00D52706">
        <w:rPr>
          <w:rFonts w:ascii="Tahoma" w:hAnsi="Tahoma" w:cs="Tahoma"/>
          <w:color w:val="000000"/>
          <w:sz w:val="21"/>
          <w:szCs w:val="21"/>
          <w:shd w:val="clear" w:color="auto" w:fill="FFFFFF"/>
        </w:rPr>
        <w:t>strength</w:t>
      </w:r>
      <w:r w:rsidR="005C4F15">
        <w:rPr>
          <w:rFonts w:ascii="Tahoma" w:hAnsi="Tahoma" w:cs="Tahoma"/>
          <w:color w:val="000000"/>
          <w:sz w:val="21"/>
          <w:szCs w:val="21"/>
          <w:shd w:val="clear" w:color="auto" w:fill="FFFFFF"/>
        </w:rPr>
        <w:t xml:space="preserve"> instead of</w:t>
      </w:r>
      <w:r w:rsidR="00D52706" w:rsidRPr="007E011C">
        <w:rPr>
          <w:rFonts w:ascii="Tahoma" w:hAnsi="Tahoma" w:cs="Tahoma"/>
          <w:color w:val="000000"/>
          <w:sz w:val="21"/>
          <w:szCs w:val="21"/>
          <w:shd w:val="clear" w:color="auto" w:fill="FFFFFF"/>
        </w:rPr>
        <w:t xml:space="preserve"> the absolute values.</w:t>
      </w:r>
    </w:p>
    <w:p w14:paraId="57430FF0" w14:textId="77777777" w:rsidR="00B16314" w:rsidRDefault="00B16314" w:rsidP="00B214B9">
      <w:pPr>
        <w:rPr>
          <w:rFonts w:ascii="Tahoma" w:hAnsi="Tahoma" w:cs="Tahoma"/>
          <w:color w:val="000000"/>
          <w:sz w:val="21"/>
          <w:szCs w:val="21"/>
          <w:shd w:val="clear" w:color="auto" w:fill="FFFFFF"/>
        </w:rPr>
      </w:pPr>
    </w:p>
    <w:p w14:paraId="236C0FAD" w14:textId="75FF07FB" w:rsidR="00B214B9" w:rsidRPr="0088276A" w:rsidRDefault="00B214B9" w:rsidP="00B214B9">
      <w:pPr>
        <w:rPr>
          <w:rFonts w:ascii="Tahoma" w:hAnsi="Tahoma" w:cs="Tahoma"/>
          <w:color w:val="000000"/>
          <w:sz w:val="21"/>
          <w:szCs w:val="21"/>
          <w:u w:val="single"/>
          <w:shd w:val="clear" w:color="auto" w:fill="FFFFFF"/>
        </w:rPr>
      </w:pPr>
      <w:r w:rsidRPr="0088276A">
        <w:rPr>
          <w:rFonts w:ascii="Tahoma" w:hAnsi="Tahoma" w:cs="Tahoma"/>
          <w:color w:val="000000"/>
          <w:sz w:val="21"/>
          <w:szCs w:val="21"/>
          <w:u w:val="single"/>
          <w:shd w:val="clear" w:color="auto" w:fill="FFFFFF"/>
        </w:rPr>
        <w:t>42. Figure 12, same concern; does vanilla Ising do this just as well, or do we need the inertia term?</w:t>
      </w:r>
    </w:p>
    <w:p w14:paraId="60EDBE2F" w14:textId="7C53E9F0" w:rsidR="000017EE" w:rsidRDefault="00EC1346" w:rsidP="00B214B9">
      <w:pPr>
        <w:rPr>
          <w:rFonts w:ascii="Tahoma" w:hAnsi="Tahoma" w:cs="Tahoma"/>
          <w:color w:val="000000"/>
          <w:sz w:val="21"/>
          <w:szCs w:val="21"/>
          <w:shd w:val="clear" w:color="auto" w:fill="FFFFFF"/>
        </w:rPr>
      </w:pPr>
      <w:r>
        <w:rPr>
          <w:rFonts w:ascii="Tahoma" w:hAnsi="Tahoma" w:cs="Tahoma"/>
          <w:color w:val="000000"/>
          <w:sz w:val="21"/>
          <w:szCs w:val="21"/>
          <w:shd w:val="clear" w:color="auto" w:fill="FFFFFF"/>
        </w:rPr>
        <w:t>EW:</w:t>
      </w:r>
      <w:r w:rsidR="003C65FB">
        <w:rPr>
          <w:rFonts w:ascii="Tahoma" w:hAnsi="Tahoma" w:cs="Tahoma"/>
          <w:color w:val="000000"/>
          <w:sz w:val="21"/>
          <w:szCs w:val="21"/>
          <w:shd w:val="clear" w:color="auto" w:fill="FFFFFF"/>
        </w:rPr>
        <w:t xml:space="preserve"> Figure IX below</w:t>
      </w:r>
      <w:r w:rsidR="005C4F15">
        <w:rPr>
          <w:rFonts w:ascii="Tahoma" w:hAnsi="Tahoma" w:cs="Tahoma"/>
          <w:color w:val="000000"/>
          <w:sz w:val="21"/>
          <w:szCs w:val="21"/>
          <w:shd w:val="clear" w:color="auto" w:fill="FFFFFF"/>
        </w:rPr>
        <w:t xml:space="preserve"> </w:t>
      </w:r>
      <w:r w:rsidR="003C65FB">
        <w:rPr>
          <w:rFonts w:ascii="Tahoma" w:hAnsi="Tahoma" w:cs="Tahoma"/>
          <w:color w:val="000000"/>
          <w:sz w:val="21"/>
          <w:szCs w:val="21"/>
          <w:shd w:val="clear" w:color="auto" w:fill="FFFFFF"/>
        </w:rPr>
        <w:t xml:space="preserve">shows the 2023 ice </w:t>
      </w:r>
      <w:r w:rsidR="005C4F15">
        <w:rPr>
          <w:rFonts w:ascii="Tahoma" w:hAnsi="Tahoma" w:cs="Tahoma"/>
          <w:color w:val="000000"/>
          <w:sz w:val="21"/>
          <w:szCs w:val="21"/>
          <w:shd w:val="clear" w:color="auto" w:fill="FFFFFF"/>
        </w:rPr>
        <w:t xml:space="preserve">coverage </w:t>
      </w:r>
      <w:r w:rsidR="003C65FB">
        <w:rPr>
          <w:rFonts w:ascii="Tahoma" w:hAnsi="Tahoma" w:cs="Tahoma"/>
          <w:color w:val="000000"/>
          <w:sz w:val="21"/>
          <w:szCs w:val="21"/>
          <w:shd w:val="clear" w:color="auto" w:fill="FFFFFF"/>
        </w:rPr>
        <w:t xml:space="preserve">percentage and </w:t>
      </w:r>
      <w:r w:rsidR="005C4F15">
        <w:rPr>
          <w:rFonts w:ascii="Tahoma" w:hAnsi="Tahoma" w:cs="Tahoma"/>
          <w:color w:val="000000"/>
          <w:sz w:val="21"/>
          <w:szCs w:val="21"/>
          <w:shd w:val="clear" w:color="auto" w:fill="FFFFFF"/>
        </w:rPr>
        <w:t xml:space="preserve">ice </w:t>
      </w:r>
      <w:r w:rsidR="003C65FB">
        <w:rPr>
          <w:rFonts w:ascii="Tahoma" w:hAnsi="Tahoma" w:cs="Tahoma"/>
          <w:color w:val="000000"/>
          <w:sz w:val="21"/>
          <w:szCs w:val="21"/>
          <w:shd w:val="clear" w:color="auto" w:fill="FFFFFF"/>
        </w:rPr>
        <w:t xml:space="preserve">extent using vanilla Ising model without the inertia factor, as compared to </w:t>
      </w:r>
      <w:r w:rsidR="003C65FB" w:rsidRPr="0088276A">
        <w:rPr>
          <w:rFonts w:ascii="Tahoma" w:hAnsi="Tahoma" w:cs="Tahoma"/>
          <w:color w:val="000000"/>
          <w:sz w:val="21"/>
          <w:szCs w:val="21"/>
          <w:highlight w:val="yellow"/>
          <w:shd w:val="clear" w:color="auto" w:fill="FFFFFF"/>
        </w:rPr>
        <w:t>Figure 12 (Figure 13</w:t>
      </w:r>
      <w:r w:rsidR="003C65FB">
        <w:rPr>
          <w:rFonts w:ascii="Tahoma" w:hAnsi="Tahoma" w:cs="Tahoma"/>
          <w:color w:val="000000"/>
          <w:sz w:val="21"/>
          <w:szCs w:val="21"/>
          <w:shd w:val="clear" w:color="auto" w:fill="FFFFFF"/>
        </w:rPr>
        <w:t xml:space="preserve"> in the new manuscript) of the paper. </w:t>
      </w:r>
      <w:r w:rsidR="00276E98">
        <w:rPr>
          <w:rFonts w:ascii="Tahoma" w:hAnsi="Tahoma" w:cs="Tahoma"/>
          <w:color w:val="000000"/>
          <w:sz w:val="21"/>
          <w:szCs w:val="21"/>
          <w:shd w:val="clear" w:color="auto" w:fill="FFFFFF"/>
        </w:rPr>
        <w:t>Similar</w:t>
      </w:r>
      <w:r w:rsidR="005C4F15">
        <w:rPr>
          <w:rFonts w:ascii="Tahoma" w:hAnsi="Tahoma" w:cs="Tahoma"/>
          <w:color w:val="000000"/>
          <w:sz w:val="21"/>
          <w:szCs w:val="21"/>
          <w:shd w:val="clear" w:color="auto" w:fill="FFFFFF"/>
        </w:rPr>
        <w:t xml:space="preserve"> to </w:t>
      </w:r>
      <w:r w:rsidR="00276E98">
        <w:rPr>
          <w:rFonts w:ascii="Tahoma" w:hAnsi="Tahoma" w:cs="Tahoma"/>
          <w:color w:val="000000"/>
          <w:sz w:val="21"/>
          <w:szCs w:val="21"/>
          <w:shd w:val="clear" w:color="auto" w:fill="FFFFFF"/>
        </w:rPr>
        <w:t xml:space="preserve">the 2022 </w:t>
      </w:r>
      <w:r w:rsidR="005C4F15">
        <w:rPr>
          <w:rFonts w:ascii="Tahoma" w:hAnsi="Tahoma" w:cs="Tahoma"/>
          <w:color w:val="000000"/>
          <w:sz w:val="21"/>
          <w:szCs w:val="21"/>
          <w:shd w:val="clear" w:color="auto" w:fill="FFFFFF"/>
        </w:rPr>
        <w:t xml:space="preserve">vanilla </w:t>
      </w:r>
      <w:r w:rsidR="00276E98">
        <w:rPr>
          <w:rFonts w:ascii="Tahoma" w:hAnsi="Tahoma" w:cs="Tahoma"/>
          <w:color w:val="000000"/>
          <w:sz w:val="21"/>
          <w:szCs w:val="21"/>
          <w:shd w:val="clear" w:color="auto" w:fill="FFFFFF"/>
        </w:rPr>
        <w:t xml:space="preserve">results, </w:t>
      </w:r>
      <w:r w:rsidR="005C4F15">
        <w:rPr>
          <w:rFonts w:ascii="Tahoma" w:hAnsi="Tahoma" w:cs="Tahoma"/>
          <w:color w:val="000000"/>
          <w:sz w:val="21"/>
          <w:szCs w:val="21"/>
          <w:shd w:val="clear" w:color="auto" w:fill="FFFFFF"/>
        </w:rPr>
        <w:t xml:space="preserve">without </w:t>
      </w:r>
      <w:r w:rsidR="00276E98">
        <w:rPr>
          <w:rFonts w:ascii="Tahoma" w:hAnsi="Tahoma" w:cs="Tahoma"/>
          <w:color w:val="000000"/>
          <w:sz w:val="21"/>
          <w:szCs w:val="21"/>
          <w:shd w:val="clear" w:color="auto" w:fill="FFFFFF"/>
        </w:rPr>
        <w:t>the inertia factor</w:t>
      </w:r>
      <w:r w:rsidR="003C65FB">
        <w:rPr>
          <w:rFonts w:ascii="Tahoma" w:hAnsi="Tahoma" w:cs="Tahoma"/>
          <w:color w:val="000000"/>
          <w:sz w:val="21"/>
          <w:szCs w:val="21"/>
          <w:shd w:val="clear" w:color="auto" w:fill="FFFFFF"/>
        </w:rPr>
        <w:t xml:space="preserve"> </w:t>
      </w:r>
      <w:r w:rsidR="005C4F15">
        <w:rPr>
          <w:rFonts w:ascii="Tahoma" w:hAnsi="Tahoma" w:cs="Tahoma"/>
          <w:color w:val="000000"/>
          <w:sz w:val="21"/>
          <w:szCs w:val="21"/>
          <w:shd w:val="clear" w:color="auto" w:fill="FFFFFF"/>
        </w:rPr>
        <w:t xml:space="preserve">our model performs much worse, </w:t>
      </w:r>
      <w:r w:rsidR="003C65FB">
        <w:rPr>
          <w:rFonts w:ascii="Tahoma" w:hAnsi="Tahoma" w:cs="Tahoma"/>
          <w:color w:val="000000"/>
          <w:sz w:val="21"/>
          <w:szCs w:val="21"/>
          <w:shd w:val="clear" w:color="auto" w:fill="FFFFFF"/>
        </w:rPr>
        <w:t xml:space="preserve">especially </w:t>
      </w:r>
      <w:r w:rsidR="005C4F15">
        <w:rPr>
          <w:rFonts w:ascii="Tahoma" w:hAnsi="Tahoma" w:cs="Tahoma"/>
          <w:color w:val="000000"/>
          <w:sz w:val="21"/>
          <w:szCs w:val="21"/>
          <w:shd w:val="clear" w:color="auto" w:fill="FFFFFF"/>
        </w:rPr>
        <w:t>for</w:t>
      </w:r>
      <w:r w:rsidR="003C65FB">
        <w:rPr>
          <w:rFonts w:ascii="Tahoma" w:hAnsi="Tahoma" w:cs="Tahoma"/>
          <w:color w:val="000000"/>
          <w:sz w:val="21"/>
          <w:szCs w:val="21"/>
          <w:shd w:val="clear" w:color="auto" w:fill="FFFFFF"/>
        </w:rPr>
        <w:t xml:space="preserve"> the ice extent. </w:t>
      </w:r>
    </w:p>
    <w:p w14:paraId="24B0CF59" w14:textId="77777777" w:rsidR="004D4CD8" w:rsidRDefault="004D4CD8" w:rsidP="004D4CD8">
      <w:pPr>
        <w:keepNext/>
      </w:pPr>
      <w:r>
        <w:rPr>
          <w:noProof/>
        </w:rPr>
        <w:drawing>
          <wp:inline distT="0" distB="0" distL="0" distR="0" wp14:anchorId="2CA2E891" wp14:editId="0DEDF88E">
            <wp:extent cx="3845516" cy="1982419"/>
            <wp:effectExtent l="0" t="0" r="3175" b="0"/>
            <wp:docPr id="14" name="Picture 13" descr="A graph of a number of people&#10;&#10;Description automatically generated with medium confidence">
              <a:extLst xmlns:a="http://schemas.openxmlformats.org/drawingml/2006/main">
                <a:ext uri="{FF2B5EF4-FFF2-40B4-BE49-F238E27FC236}">
                  <a16:creationId xmlns:a16="http://schemas.microsoft.com/office/drawing/2014/main" id="{89A2273C-6455-6DDB-844B-54955EBD66A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descr="A graph of a number of people&#10;&#10;Description automatically generated with medium confidence">
                      <a:extLst>
                        <a:ext uri="{FF2B5EF4-FFF2-40B4-BE49-F238E27FC236}">
                          <a16:creationId xmlns:a16="http://schemas.microsoft.com/office/drawing/2014/main" id="{89A2273C-6455-6DDB-844B-54955EBD66AA}"/>
                        </a:ext>
                      </a:extLst>
                    </pic:cNvPr>
                    <pic:cNvPicPr>
                      <a:picLocks noChangeAspect="1"/>
                    </pic:cNvPicPr>
                  </pic:nvPicPr>
                  <pic:blipFill>
                    <a:blip r:embed="rId27"/>
                    <a:stretch>
                      <a:fillRect/>
                    </a:stretch>
                  </pic:blipFill>
                  <pic:spPr>
                    <a:xfrm>
                      <a:off x="0" y="0"/>
                      <a:ext cx="3861978" cy="1990906"/>
                    </a:xfrm>
                    <a:prstGeom prst="rect">
                      <a:avLst/>
                    </a:prstGeom>
                  </pic:spPr>
                </pic:pic>
              </a:graphicData>
            </a:graphic>
          </wp:inline>
        </w:drawing>
      </w:r>
    </w:p>
    <w:p w14:paraId="09AF3EF4" w14:textId="2DC55AD2" w:rsidR="00EC1346" w:rsidRDefault="004D4CD8" w:rsidP="004D4CD8">
      <w:pPr>
        <w:pStyle w:val="Caption"/>
        <w:rPr>
          <w:rFonts w:ascii="Tahoma" w:hAnsi="Tahoma" w:cs="Tahoma"/>
          <w:color w:val="000000"/>
          <w:sz w:val="21"/>
          <w:szCs w:val="21"/>
          <w:shd w:val="clear" w:color="auto" w:fill="FFFFFF"/>
        </w:rPr>
      </w:pPr>
      <w:r>
        <w:t xml:space="preserve">Figure </w:t>
      </w:r>
      <w:r>
        <w:fldChar w:fldCharType="begin"/>
      </w:r>
      <w:r>
        <w:instrText xml:space="preserve"> SEQ Figure \* ROMAN </w:instrText>
      </w:r>
      <w:r>
        <w:fldChar w:fldCharType="separate"/>
      </w:r>
      <w:r w:rsidR="009336E4">
        <w:rPr>
          <w:noProof/>
        </w:rPr>
        <w:t>XI</w:t>
      </w:r>
      <w:r>
        <w:fldChar w:fldCharType="end"/>
      </w:r>
      <w:r>
        <w:t xml:space="preserve">: </w:t>
      </w:r>
      <w:r w:rsidRPr="00676DAB">
        <w:rPr>
          <w:sz w:val="20"/>
          <w:szCs w:val="20"/>
        </w:rPr>
        <w:t>The average ice coverage percentage</w:t>
      </w:r>
      <w:r>
        <w:rPr>
          <w:sz w:val="20"/>
          <w:szCs w:val="20"/>
        </w:rPr>
        <w:t xml:space="preserve"> and extent of 2023 </w:t>
      </w:r>
      <w:r>
        <w:t xml:space="preserve">using the Ising model without the inertia </w:t>
      </w:r>
      <w:r w:rsidR="002224C3">
        <w:t>term</w:t>
      </w:r>
    </w:p>
    <w:p w14:paraId="08C2CBA6" w14:textId="77777777" w:rsidR="004D4CD8" w:rsidRDefault="004D4CD8" w:rsidP="00B214B9">
      <w:pPr>
        <w:rPr>
          <w:rFonts w:ascii="Tahoma" w:hAnsi="Tahoma" w:cs="Tahoma"/>
          <w:color w:val="000000"/>
          <w:sz w:val="21"/>
          <w:szCs w:val="21"/>
          <w:shd w:val="clear" w:color="auto" w:fill="FFFFFF"/>
        </w:rPr>
      </w:pPr>
    </w:p>
    <w:p w14:paraId="7FC2DB2B" w14:textId="23AA8CF1" w:rsidR="00B214B9" w:rsidRPr="001C0EA7" w:rsidRDefault="00B214B9" w:rsidP="00B214B9">
      <w:pPr>
        <w:rPr>
          <w:rFonts w:ascii="Tahoma" w:hAnsi="Tahoma" w:cs="Tahoma"/>
          <w:color w:val="000000"/>
          <w:sz w:val="21"/>
          <w:szCs w:val="21"/>
          <w:u w:val="single"/>
          <w:shd w:val="clear" w:color="auto" w:fill="FFFFFF"/>
        </w:rPr>
      </w:pPr>
      <w:r w:rsidRPr="001C0EA7">
        <w:rPr>
          <w:rFonts w:ascii="Tahoma" w:hAnsi="Tahoma" w:cs="Tahoma"/>
          <w:color w:val="000000"/>
          <w:sz w:val="21"/>
          <w:szCs w:val="21"/>
          <w:u w:val="single"/>
          <w:shd w:val="clear" w:color="auto" w:fill="FFFFFF"/>
        </w:rPr>
        <w:t xml:space="preserve">43. </w:t>
      </w:r>
      <w:r w:rsidRPr="001C0EA7">
        <w:rPr>
          <w:rFonts w:ascii="Tahoma" w:hAnsi="Tahoma" w:cs="Tahoma" w:hint="eastAsia"/>
          <w:color w:val="000000"/>
          <w:sz w:val="21"/>
          <w:szCs w:val="21"/>
          <w:u w:val="single"/>
          <w:shd w:val="clear" w:color="auto" w:fill="FFFFFF"/>
        </w:rPr>
        <w:t>“</w:t>
      </w:r>
      <w:r w:rsidRPr="001C0EA7">
        <w:rPr>
          <w:rFonts w:ascii="Tahoma" w:hAnsi="Tahoma" w:cs="Tahoma"/>
          <w:color w:val="000000"/>
          <w:sz w:val="21"/>
          <w:szCs w:val="21"/>
          <w:u w:val="single"/>
          <w:shd w:val="clear" w:color="auto" w:fill="FFFFFF"/>
        </w:rPr>
        <w:t>Many scientists are concerned that the effect of Arctic sea ice decline on global warming will intensify</w:t>
      </w:r>
      <w:r w:rsidR="00150949" w:rsidRPr="001C0EA7">
        <w:rPr>
          <w:rFonts w:ascii="Tahoma" w:hAnsi="Tahoma" w:cs="Tahoma"/>
          <w:color w:val="000000"/>
          <w:sz w:val="21"/>
          <w:szCs w:val="21"/>
          <w:u w:val="single"/>
          <w:shd w:val="clear" w:color="auto" w:fill="FFFFFF"/>
        </w:rPr>
        <w:t xml:space="preserve"> </w:t>
      </w:r>
      <w:r w:rsidRPr="001C0EA7">
        <w:rPr>
          <w:rFonts w:ascii="Tahoma" w:hAnsi="Tahoma" w:cs="Tahoma"/>
          <w:color w:val="000000"/>
          <w:sz w:val="21"/>
          <w:szCs w:val="21"/>
          <w:u w:val="single"/>
          <w:shd w:val="clear" w:color="auto" w:fill="FFFFFF"/>
        </w:rPr>
        <w:t>as the sea ice loss continues</w:t>
      </w:r>
      <w:r w:rsidRPr="001C0EA7">
        <w:rPr>
          <w:rFonts w:ascii="Tahoma" w:hAnsi="Tahoma" w:cs="Tahoma" w:hint="eastAsia"/>
          <w:color w:val="000000"/>
          <w:sz w:val="21"/>
          <w:szCs w:val="21"/>
          <w:u w:val="single"/>
          <w:shd w:val="clear" w:color="auto" w:fill="FFFFFF"/>
        </w:rPr>
        <w:t>”</w:t>
      </w:r>
      <w:r w:rsidRPr="001C0EA7">
        <w:rPr>
          <w:rFonts w:ascii="Tahoma" w:hAnsi="Tahoma" w:cs="Tahoma"/>
          <w:color w:val="000000"/>
          <w:sz w:val="21"/>
          <w:szCs w:val="21"/>
          <w:u w:val="single"/>
          <w:shd w:val="clear" w:color="auto" w:fill="FFFFFF"/>
        </w:rPr>
        <w:t xml:space="preserve"> Citations would be good here.</w:t>
      </w:r>
    </w:p>
    <w:p w14:paraId="49654B55" w14:textId="2A9AF6F7" w:rsidR="000017EE" w:rsidRDefault="00EC1346" w:rsidP="00B214B9">
      <w:pPr>
        <w:rPr>
          <w:rFonts w:ascii="Tahoma" w:hAnsi="Tahoma" w:cs="Tahoma"/>
          <w:color w:val="000000"/>
          <w:sz w:val="21"/>
          <w:szCs w:val="21"/>
          <w:shd w:val="clear" w:color="auto" w:fill="FFFFFF"/>
        </w:rPr>
      </w:pPr>
      <w:r>
        <w:rPr>
          <w:rFonts w:ascii="Tahoma" w:hAnsi="Tahoma" w:cs="Tahoma"/>
          <w:color w:val="000000"/>
          <w:sz w:val="21"/>
          <w:szCs w:val="21"/>
          <w:shd w:val="clear" w:color="auto" w:fill="FFFFFF"/>
        </w:rPr>
        <w:t>EW:</w:t>
      </w:r>
      <w:r w:rsidR="0035214C">
        <w:rPr>
          <w:rFonts w:ascii="Tahoma" w:hAnsi="Tahoma" w:cs="Tahoma"/>
          <w:color w:val="000000"/>
          <w:sz w:val="21"/>
          <w:szCs w:val="21"/>
          <w:shd w:val="clear" w:color="auto" w:fill="FFFFFF"/>
        </w:rPr>
        <w:t xml:space="preserve"> We have added citations.</w:t>
      </w:r>
    </w:p>
    <w:p w14:paraId="3CB93352" w14:textId="77777777" w:rsidR="00EC1346" w:rsidRDefault="00EC1346" w:rsidP="00B214B9">
      <w:pPr>
        <w:rPr>
          <w:rFonts w:ascii="Tahoma" w:hAnsi="Tahoma" w:cs="Tahoma"/>
          <w:color w:val="000000"/>
          <w:sz w:val="21"/>
          <w:szCs w:val="21"/>
          <w:shd w:val="clear" w:color="auto" w:fill="FFFFFF"/>
        </w:rPr>
      </w:pPr>
    </w:p>
    <w:p w14:paraId="654622BB" w14:textId="1BA5F99A" w:rsidR="009E3633" w:rsidRPr="001C0EA7" w:rsidRDefault="00B214B9" w:rsidP="00B214B9">
      <w:pPr>
        <w:rPr>
          <w:rFonts w:ascii="Tahoma" w:hAnsi="Tahoma" w:cs="Tahoma"/>
          <w:color w:val="000000"/>
          <w:sz w:val="21"/>
          <w:szCs w:val="21"/>
          <w:u w:val="single"/>
          <w:shd w:val="clear" w:color="auto" w:fill="FFFFFF"/>
        </w:rPr>
      </w:pPr>
      <w:r w:rsidRPr="001C0EA7">
        <w:rPr>
          <w:rFonts w:ascii="Tahoma" w:hAnsi="Tahoma" w:cs="Tahoma"/>
          <w:color w:val="000000"/>
          <w:sz w:val="21"/>
          <w:szCs w:val="21"/>
          <w:u w:val="single"/>
          <w:shd w:val="clear" w:color="auto" w:fill="FFFFFF"/>
        </w:rPr>
        <w:t xml:space="preserve">44. </w:t>
      </w:r>
      <w:r w:rsidRPr="001C0EA7">
        <w:rPr>
          <w:rFonts w:ascii="Tahoma" w:hAnsi="Tahoma" w:cs="Tahoma" w:hint="eastAsia"/>
          <w:color w:val="000000"/>
          <w:sz w:val="21"/>
          <w:szCs w:val="21"/>
          <w:u w:val="single"/>
          <w:shd w:val="clear" w:color="auto" w:fill="FFFFFF"/>
        </w:rPr>
        <w:t>“</w:t>
      </w:r>
      <w:r w:rsidRPr="001C0EA7">
        <w:rPr>
          <w:rFonts w:ascii="Tahoma" w:hAnsi="Tahoma" w:cs="Tahoma"/>
          <w:color w:val="000000"/>
          <w:sz w:val="21"/>
          <w:szCs w:val="21"/>
          <w:u w:val="single"/>
          <w:shd w:val="clear" w:color="auto" w:fill="FFFFFF"/>
        </w:rPr>
        <w:t>It is exciting and inspiring to see that the 100-year-old classical Ising model has the potential to bring</w:t>
      </w:r>
      <w:r w:rsidR="00150949" w:rsidRPr="001C0EA7">
        <w:rPr>
          <w:rFonts w:ascii="Tahoma" w:hAnsi="Tahoma" w:cs="Tahoma"/>
          <w:color w:val="000000"/>
          <w:sz w:val="21"/>
          <w:szCs w:val="21"/>
          <w:u w:val="single"/>
          <w:shd w:val="clear" w:color="auto" w:fill="FFFFFF"/>
        </w:rPr>
        <w:t xml:space="preserve"> </w:t>
      </w:r>
      <w:r w:rsidRPr="001C0EA7">
        <w:rPr>
          <w:rFonts w:ascii="Tahoma" w:hAnsi="Tahoma" w:cs="Tahoma"/>
          <w:color w:val="000000"/>
          <w:sz w:val="21"/>
          <w:szCs w:val="21"/>
          <w:u w:val="single"/>
          <w:shd w:val="clear" w:color="auto" w:fill="FFFFFF"/>
        </w:rPr>
        <w:t>enormous power towards climate change research and other applied science studies.</w:t>
      </w:r>
      <w:r w:rsidRPr="001C0EA7">
        <w:rPr>
          <w:rFonts w:ascii="Tahoma" w:hAnsi="Tahoma" w:cs="Tahoma" w:hint="eastAsia"/>
          <w:color w:val="000000"/>
          <w:sz w:val="21"/>
          <w:szCs w:val="21"/>
          <w:u w:val="single"/>
          <w:shd w:val="clear" w:color="auto" w:fill="FFFFFF"/>
        </w:rPr>
        <w:t>”</w:t>
      </w:r>
      <w:r w:rsidRPr="001C0EA7">
        <w:rPr>
          <w:rFonts w:ascii="Tahoma" w:hAnsi="Tahoma" w:cs="Tahoma"/>
          <w:color w:val="000000"/>
          <w:sz w:val="21"/>
          <w:szCs w:val="21"/>
          <w:u w:val="single"/>
          <w:shd w:val="clear" w:color="auto" w:fill="FFFFFF"/>
        </w:rPr>
        <w:t xml:space="preserve"> This sentence</w:t>
      </w:r>
      <w:r w:rsidR="00150949" w:rsidRPr="001C0EA7">
        <w:rPr>
          <w:rFonts w:ascii="Tahoma" w:hAnsi="Tahoma" w:cs="Tahoma"/>
          <w:color w:val="000000"/>
          <w:sz w:val="21"/>
          <w:szCs w:val="21"/>
          <w:u w:val="single"/>
          <w:shd w:val="clear" w:color="auto" w:fill="FFFFFF"/>
        </w:rPr>
        <w:t xml:space="preserve"> </w:t>
      </w:r>
      <w:r w:rsidRPr="001C0EA7">
        <w:rPr>
          <w:rFonts w:ascii="Tahoma" w:hAnsi="Tahoma" w:cs="Tahoma"/>
          <w:color w:val="000000"/>
          <w:sz w:val="21"/>
          <w:szCs w:val="21"/>
          <w:u w:val="single"/>
          <w:shd w:val="clear" w:color="auto" w:fill="FFFFFF"/>
        </w:rPr>
        <w:t xml:space="preserve">feels a little fluffy, it has the wrong </w:t>
      </w:r>
      <w:r w:rsidRPr="001C0EA7">
        <w:rPr>
          <w:rFonts w:ascii="Tahoma" w:hAnsi="Tahoma" w:cs="Tahoma" w:hint="eastAsia"/>
          <w:color w:val="000000"/>
          <w:sz w:val="21"/>
          <w:szCs w:val="21"/>
          <w:u w:val="single"/>
          <w:shd w:val="clear" w:color="auto" w:fill="FFFFFF"/>
        </w:rPr>
        <w:t>“</w:t>
      </w:r>
      <w:r w:rsidRPr="001C0EA7">
        <w:rPr>
          <w:rFonts w:ascii="Tahoma" w:hAnsi="Tahoma" w:cs="Tahoma"/>
          <w:color w:val="000000"/>
          <w:sz w:val="21"/>
          <w:szCs w:val="21"/>
          <w:u w:val="single"/>
          <w:shd w:val="clear" w:color="auto" w:fill="FFFFFF"/>
        </w:rPr>
        <w:t>flavor</w:t>
      </w:r>
      <w:r w:rsidRPr="001C0EA7">
        <w:rPr>
          <w:rFonts w:ascii="Tahoma" w:hAnsi="Tahoma" w:cs="Tahoma" w:hint="eastAsia"/>
          <w:color w:val="000000"/>
          <w:sz w:val="21"/>
          <w:szCs w:val="21"/>
          <w:u w:val="single"/>
          <w:shd w:val="clear" w:color="auto" w:fill="FFFFFF"/>
        </w:rPr>
        <w:t>”</w:t>
      </w:r>
      <w:r w:rsidRPr="001C0EA7">
        <w:rPr>
          <w:rFonts w:ascii="Tahoma" w:hAnsi="Tahoma" w:cs="Tahoma"/>
          <w:color w:val="000000"/>
          <w:sz w:val="21"/>
          <w:szCs w:val="21"/>
          <w:u w:val="single"/>
          <w:shd w:val="clear" w:color="auto" w:fill="FFFFFF"/>
        </w:rPr>
        <w:t xml:space="preserve"> for a journal </w:t>
      </w:r>
      <w:proofErr w:type="gramStart"/>
      <w:r w:rsidRPr="001C0EA7">
        <w:rPr>
          <w:rFonts w:ascii="Tahoma" w:hAnsi="Tahoma" w:cs="Tahoma"/>
          <w:color w:val="000000"/>
          <w:sz w:val="21"/>
          <w:szCs w:val="21"/>
          <w:u w:val="single"/>
          <w:shd w:val="clear" w:color="auto" w:fill="FFFFFF"/>
        </w:rPr>
        <w:t>article, and</w:t>
      </w:r>
      <w:proofErr w:type="gramEnd"/>
      <w:r w:rsidRPr="001C0EA7">
        <w:rPr>
          <w:rFonts w:ascii="Tahoma" w:hAnsi="Tahoma" w:cs="Tahoma"/>
          <w:color w:val="000000"/>
          <w:sz w:val="21"/>
          <w:szCs w:val="21"/>
          <w:u w:val="single"/>
          <w:shd w:val="clear" w:color="auto" w:fill="FFFFFF"/>
        </w:rPr>
        <w:t xml:space="preserve"> can be re-worded</w:t>
      </w:r>
      <w:r w:rsidR="00150949" w:rsidRPr="001C0EA7">
        <w:rPr>
          <w:rFonts w:ascii="Tahoma" w:hAnsi="Tahoma" w:cs="Tahoma"/>
          <w:color w:val="000000"/>
          <w:sz w:val="21"/>
          <w:szCs w:val="21"/>
          <w:u w:val="single"/>
          <w:shd w:val="clear" w:color="auto" w:fill="FFFFFF"/>
        </w:rPr>
        <w:t xml:space="preserve"> </w:t>
      </w:r>
      <w:r w:rsidRPr="001C0EA7">
        <w:rPr>
          <w:rFonts w:ascii="Tahoma" w:hAnsi="Tahoma" w:cs="Tahoma"/>
          <w:color w:val="000000"/>
          <w:sz w:val="21"/>
          <w:szCs w:val="21"/>
          <w:u w:val="single"/>
          <w:shd w:val="clear" w:color="auto" w:fill="FFFFFF"/>
        </w:rPr>
        <w:t>to have a similar spirit.</w:t>
      </w:r>
    </w:p>
    <w:p w14:paraId="6C691FF7" w14:textId="59466A9B" w:rsidR="00EC1346" w:rsidRDefault="00EC1346" w:rsidP="00B214B9">
      <w:pPr>
        <w:rPr>
          <w:rFonts w:ascii="Tahoma" w:hAnsi="Tahoma" w:cs="Tahoma"/>
          <w:color w:val="000000"/>
          <w:sz w:val="21"/>
          <w:szCs w:val="21"/>
          <w:shd w:val="clear" w:color="auto" w:fill="FFFFFF"/>
        </w:rPr>
      </w:pPr>
      <w:r>
        <w:rPr>
          <w:rFonts w:ascii="Tahoma" w:hAnsi="Tahoma" w:cs="Tahoma"/>
          <w:color w:val="000000"/>
          <w:sz w:val="21"/>
          <w:szCs w:val="21"/>
          <w:shd w:val="clear" w:color="auto" w:fill="FFFFFF"/>
        </w:rPr>
        <w:t>EW:</w:t>
      </w:r>
      <w:r w:rsidR="00405082">
        <w:rPr>
          <w:rFonts w:ascii="Tahoma" w:hAnsi="Tahoma" w:cs="Tahoma"/>
          <w:color w:val="000000"/>
          <w:sz w:val="21"/>
          <w:szCs w:val="21"/>
          <w:shd w:val="clear" w:color="auto" w:fill="FFFFFF"/>
        </w:rPr>
        <w:t xml:space="preserve"> We have reworded.</w:t>
      </w:r>
    </w:p>
    <w:p w14:paraId="621F807C" w14:textId="77777777" w:rsidR="00EC1346" w:rsidRDefault="00EC1346" w:rsidP="00B214B9">
      <w:pPr>
        <w:rPr>
          <w:rFonts w:ascii="Tahoma" w:hAnsi="Tahoma" w:cs="Tahoma"/>
          <w:color w:val="000000"/>
          <w:sz w:val="21"/>
          <w:szCs w:val="21"/>
          <w:shd w:val="clear" w:color="auto" w:fill="FFFFFF"/>
        </w:rPr>
      </w:pPr>
    </w:p>
    <w:p w14:paraId="04D20CAD" w14:textId="77777777" w:rsidR="00150949" w:rsidRPr="00B214B9" w:rsidRDefault="00150949" w:rsidP="00B214B9">
      <w:pPr>
        <w:rPr>
          <w:rFonts w:ascii="Tahoma" w:hAnsi="Tahoma" w:cs="Tahoma"/>
          <w:color w:val="000000"/>
          <w:sz w:val="21"/>
          <w:szCs w:val="21"/>
          <w:shd w:val="clear" w:color="auto" w:fill="FFFFFF"/>
        </w:rPr>
      </w:pPr>
    </w:p>
    <w:sectPr w:rsidR="00150949" w:rsidRPr="00B214B9">
      <w:footerReference w:type="default" r:id="rId28"/>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44" w:author="Ying Zhao" w:date="2024-04-11T13:13:00Z" w:initials="YZ">
    <w:p w14:paraId="2D1AFD6F" w14:textId="77777777" w:rsidR="00C821E7" w:rsidRDefault="00C821E7" w:rsidP="00C821E7">
      <w:pPr>
        <w:pStyle w:val="CommentText"/>
      </w:pPr>
      <w:r>
        <w:rPr>
          <w:rStyle w:val="CommentReference"/>
        </w:rPr>
        <w:annotationRef/>
      </w:r>
      <w:r>
        <w:t>Need to change the (O) in the graph to (o)</w:t>
      </w:r>
    </w:p>
  </w:comment>
  <w:comment w:id="99" w:author="Ying Zhao" w:date="2024-04-11T13:57:00Z" w:initials="YZ">
    <w:p w14:paraId="64A9E1A0" w14:textId="77777777" w:rsidR="005B01F3" w:rsidRDefault="005B01F3" w:rsidP="005B01F3">
      <w:pPr>
        <w:pStyle w:val="CommentText"/>
      </w:pPr>
      <w:r>
        <w:rPr>
          <w:rStyle w:val="CommentReference"/>
        </w:rPr>
        <w:annotationRef/>
      </w:r>
      <w:r>
        <w:t>Which claim is it???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D1AFD6F" w15:done="0"/>
  <w15:commentEx w15:paraId="64A9E1A0"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7F4AB679" w16cex:dateUtc="2024-04-11T17:13:00Z"/>
  <w16cex:commentExtensible w16cex:durableId="06FB441B" w16cex:dateUtc="2024-04-11T17:5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D1AFD6F" w16cid:durableId="7F4AB679"/>
  <w16cid:commentId w16cid:paraId="64A9E1A0" w16cid:durableId="06FB441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6080EA4" w14:textId="77777777" w:rsidR="000F2CB9" w:rsidRDefault="000F2CB9" w:rsidP="00A264C6">
      <w:pPr>
        <w:spacing w:after="0" w:line="240" w:lineRule="auto"/>
      </w:pPr>
      <w:r>
        <w:separator/>
      </w:r>
    </w:p>
  </w:endnote>
  <w:endnote w:type="continuationSeparator" w:id="0">
    <w:p w14:paraId="195B114A" w14:textId="77777777" w:rsidR="000F2CB9" w:rsidRDefault="000F2CB9" w:rsidP="00A264C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13448610"/>
      <w:docPartObj>
        <w:docPartGallery w:val="Page Numbers (Bottom of Page)"/>
        <w:docPartUnique/>
      </w:docPartObj>
    </w:sdtPr>
    <w:sdtEndPr>
      <w:rPr>
        <w:noProof/>
      </w:rPr>
    </w:sdtEndPr>
    <w:sdtContent>
      <w:p w14:paraId="191E7AE8" w14:textId="4A227A55" w:rsidR="00A264C6" w:rsidRDefault="00A264C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8E509FD" w14:textId="77777777" w:rsidR="00A264C6" w:rsidRDefault="00A264C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9D1CDF3" w14:textId="77777777" w:rsidR="000F2CB9" w:rsidRDefault="000F2CB9" w:rsidP="00A264C6">
      <w:pPr>
        <w:spacing w:after="0" w:line="240" w:lineRule="auto"/>
      </w:pPr>
      <w:r>
        <w:separator/>
      </w:r>
    </w:p>
  </w:footnote>
  <w:footnote w:type="continuationSeparator" w:id="0">
    <w:p w14:paraId="3AFC443B" w14:textId="77777777" w:rsidR="000F2CB9" w:rsidRDefault="000F2CB9" w:rsidP="00A264C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3F17D53"/>
    <w:multiLevelType w:val="hybridMultilevel"/>
    <w:tmpl w:val="65E2F4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670137986">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Ying Zhao">
    <w15:presenceInfo w15:providerId="Windows Live" w15:userId="bc2ea03a3093e79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61F64"/>
    <w:rsid w:val="00000EF6"/>
    <w:rsid w:val="000017EE"/>
    <w:rsid w:val="00007406"/>
    <w:rsid w:val="00010C76"/>
    <w:rsid w:val="00014622"/>
    <w:rsid w:val="00016832"/>
    <w:rsid w:val="00016D48"/>
    <w:rsid w:val="00021D91"/>
    <w:rsid w:val="000249DA"/>
    <w:rsid w:val="00035F89"/>
    <w:rsid w:val="00037C81"/>
    <w:rsid w:val="0004414E"/>
    <w:rsid w:val="00045C5A"/>
    <w:rsid w:val="00053D33"/>
    <w:rsid w:val="0007080C"/>
    <w:rsid w:val="00077F3F"/>
    <w:rsid w:val="00085636"/>
    <w:rsid w:val="000952FC"/>
    <w:rsid w:val="000A01D5"/>
    <w:rsid w:val="000A301D"/>
    <w:rsid w:val="000A33C1"/>
    <w:rsid w:val="000A7811"/>
    <w:rsid w:val="000B0141"/>
    <w:rsid w:val="000B5D47"/>
    <w:rsid w:val="000D13E5"/>
    <w:rsid w:val="000E1963"/>
    <w:rsid w:val="000F2CB9"/>
    <w:rsid w:val="000F6224"/>
    <w:rsid w:val="000F7702"/>
    <w:rsid w:val="0010785E"/>
    <w:rsid w:val="00110551"/>
    <w:rsid w:val="00110A4A"/>
    <w:rsid w:val="00112D23"/>
    <w:rsid w:val="00113811"/>
    <w:rsid w:val="00113C1F"/>
    <w:rsid w:val="00124498"/>
    <w:rsid w:val="00136D10"/>
    <w:rsid w:val="00145117"/>
    <w:rsid w:val="00145969"/>
    <w:rsid w:val="00150949"/>
    <w:rsid w:val="0015789E"/>
    <w:rsid w:val="00157D32"/>
    <w:rsid w:val="00174DF9"/>
    <w:rsid w:val="00180476"/>
    <w:rsid w:val="00181714"/>
    <w:rsid w:val="00185452"/>
    <w:rsid w:val="0018697B"/>
    <w:rsid w:val="0019120D"/>
    <w:rsid w:val="001A0284"/>
    <w:rsid w:val="001A0310"/>
    <w:rsid w:val="001C0EA7"/>
    <w:rsid w:val="001C4B44"/>
    <w:rsid w:val="001C50DE"/>
    <w:rsid w:val="001D2573"/>
    <w:rsid w:val="001D43F6"/>
    <w:rsid w:val="001D5BC5"/>
    <w:rsid w:val="001D5DD5"/>
    <w:rsid w:val="001D6B54"/>
    <w:rsid w:val="001E5AD0"/>
    <w:rsid w:val="001E5C2D"/>
    <w:rsid w:val="001F545A"/>
    <w:rsid w:val="001F7001"/>
    <w:rsid w:val="00200D73"/>
    <w:rsid w:val="0020166C"/>
    <w:rsid w:val="00211769"/>
    <w:rsid w:val="002147C7"/>
    <w:rsid w:val="00215336"/>
    <w:rsid w:val="00217F55"/>
    <w:rsid w:val="0022205C"/>
    <w:rsid w:val="0022238E"/>
    <w:rsid w:val="002224C3"/>
    <w:rsid w:val="00222A1C"/>
    <w:rsid w:val="002276CB"/>
    <w:rsid w:val="00243957"/>
    <w:rsid w:val="00245068"/>
    <w:rsid w:val="002463F4"/>
    <w:rsid w:val="00250B76"/>
    <w:rsid w:val="00255FFA"/>
    <w:rsid w:val="00256BC4"/>
    <w:rsid w:val="00265CA6"/>
    <w:rsid w:val="0026673F"/>
    <w:rsid w:val="00266755"/>
    <w:rsid w:val="00276E98"/>
    <w:rsid w:val="00282AE3"/>
    <w:rsid w:val="00283005"/>
    <w:rsid w:val="00290689"/>
    <w:rsid w:val="002939D7"/>
    <w:rsid w:val="002A2D2E"/>
    <w:rsid w:val="002A4B35"/>
    <w:rsid w:val="002A6A98"/>
    <w:rsid w:val="002B240A"/>
    <w:rsid w:val="002B2503"/>
    <w:rsid w:val="002C3CF5"/>
    <w:rsid w:val="002C746F"/>
    <w:rsid w:val="002D2769"/>
    <w:rsid w:val="002E397A"/>
    <w:rsid w:val="002E5527"/>
    <w:rsid w:val="002F33DD"/>
    <w:rsid w:val="002F3E52"/>
    <w:rsid w:val="0030484D"/>
    <w:rsid w:val="00307D67"/>
    <w:rsid w:val="00321856"/>
    <w:rsid w:val="003320B8"/>
    <w:rsid w:val="003418C4"/>
    <w:rsid w:val="00351006"/>
    <w:rsid w:val="0035214C"/>
    <w:rsid w:val="003615DA"/>
    <w:rsid w:val="0036250B"/>
    <w:rsid w:val="003647B1"/>
    <w:rsid w:val="003668FE"/>
    <w:rsid w:val="003675C2"/>
    <w:rsid w:val="0037201E"/>
    <w:rsid w:val="00372D89"/>
    <w:rsid w:val="00373E6B"/>
    <w:rsid w:val="003770DC"/>
    <w:rsid w:val="00377945"/>
    <w:rsid w:val="00381A3A"/>
    <w:rsid w:val="003851D2"/>
    <w:rsid w:val="003904E8"/>
    <w:rsid w:val="0039152A"/>
    <w:rsid w:val="00393687"/>
    <w:rsid w:val="003941ED"/>
    <w:rsid w:val="003A19D5"/>
    <w:rsid w:val="003A2871"/>
    <w:rsid w:val="003A6C4E"/>
    <w:rsid w:val="003A7A1C"/>
    <w:rsid w:val="003C174D"/>
    <w:rsid w:val="003C228B"/>
    <w:rsid w:val="003C65BD"/>
    <w:rsid w:val="003C65FB"/>
    <w:rsid w:val="00405082"/>
    <w:rsid w:val="004204AD"/>
    <w:rsid w:val="004456F3"/>
    <w:rsid w:val="00461791"/>
    <w:rsid w:val="00466365"/>
    <w:rsid w:val="00466727"/>
    <w:rsid w:val="004727B6"/>
    <w:rsid w:val="004807AD"/>
    <w:rsid w:val="00483910"/>
    <w:rsid w:val="00486E65"/>
    <w:rsid w:val="00492B30"/>
    <w:rsid w:val="00492C9A"/>
    <w:rsid w:val="00496DC4"/>
    <w:rsid w:val="004B3C21"/>
    <w:rsid w:val="004C25BF"/>
    <w:rsid w:val="004C339D"/>
    <w:rsid w:val="004C3DC8"/>
    <w:rsid w:val="004C680F"/>
    <w:rsid w:val="004D1CD7"/>
    <w:rsid w:val="004D2FCD"/>
    <w:rsid w:val="004D4CD8"/>
    <w:rsid w:val="004E0C06"/>
    <w:rsid w:val="004E3222"/>
    <w:rsid w:val="004E7107"/>
    <w:rsid w:val="004F0FB5"/>
    <w:rsid w:val="004F1116"/>
    <w:rsid w:val="004F1FBA"/>
    <w:rsid w:val="004F4DB0"/>
    <w:rsid w:val="00502D2B"/>
    <w:rsid w:val="00503EC9"/>
    <w:rsid w:val="005070AE"/>
    <w:rsid w:val="0050727F"/>
    <w:rsid w:val="005114E0"/>
    <w:rsid w:val="00512789"/>
    <w:rsid w:val="00522884"/>
    <w:rsid w:val="00527915"/>
    <w:rsid w:val="00527AFD"/>
    <w:rsid w:val="005421FC"/>
    <w:rsid w:val="00546417"/>
    <w:rsid w:val="005562CB"/>
    <w:rsid w:val="00567C78"/>
    <w:rsid w:val="00572BAB"/>
    <w:rsid w:val="0057611A"/>
    <w:rsid w:val="00576D4F"/>
    <w:rsid w:val="00580203"/>
    <w:rsid w:val="0058133E"/>
    <w:rsid w:val="00586925"/>
    <w:rsid w:val="005906DE"/>
    <w:rsid w:val="00591B5F"/>
    <w:rsid w:val="00593E47"/>
    <w:rsid w:val="00595E06"/>
    <w:rsid w:val="00597183"/>
    <w:rsid w:val="005A2767"/>
    <w:rsid w:val="005A346C"/>
    <w:rsid w:val="005B01F3"/>
    <w:rsid w:val="005B6036"/>
    <w:rsid w:val="005C13A1"/>
    <w:rsid w:val="005C4F15"/>
    <w:rsid w:val="005D0D75"/>
    <w:rsid w:val="005E6540"/>
    <w:rsid w:val="005E7129"/>
    <w:rsid w:val="005F128D"/>
    <w:rsid w:val="005F4BDA"/>
    <w:rsid w:val="00600C96"/>
    <w:rsid w:val="00622895"/>
    <w:rsid w:val="00623BD3"/>
    <w:rsid w:val="006257B1"/>
    <w:rsid w:val="0063528D"/>
    <w:rsid w:val="00650DBF"/>
    <w:rsid w:val="00654C77"/>
    <w:rsid w:val="00655401"/>
    <w:rsid w:val="00655959"/>
    <w:rsid w:val="00657AE8"/>
    <w:rsid w:val="00664CEC"/>
    <w:rsid w:val="0066539E"/>
    <w:rsid w:val="00675EB9"/>
    <w:rsid w:val="0068103E"/>
    <w:rsid w:val="00684FFC"/>
    <w:rsid w:val="00687C87"/>
    <w:rsid w:val="00687D88"/>
    <w:rsid w:val="006A1D62"/>
    <w:rsid w:val="006A26FC"/>
    <w:rsid w:val="006A6AAB"/>
    <w:rsid w:val="006A7CF7"/>
    <w:rsid w:val="006B4FDC"/>
    <w:rsid w:val="006D40AC"/>
    <w:rsid w:val="006D4C39"/>
    <w:rsid w:val="006E1619"/>
    <w:rsid w:val="006E57FF"/>
    <w:rsid w:val="006F1A16"/>
    <w:rsid w:val="006F1E5E"/>
    <w:rsid w:val="007169DC"/>
    <w:rsid w:val="007205B1"/>
    <w:rsid w:val="007205B4"/>
    <w:rsid w:val="007507B6"/>
    <w:rsid w:val="00755C95"/>
    <w:rsid w:val="0075651F"/>
    <w:rsid w:val="00764951"/>
    <w:rsid w:val="00765982"/>
    <w:rsid w:val="007666B6"/>
    <w:rsid w:val="00766A6D"/>
    <w:rsid w:val="00777277"/>
    <w:rsid w:val="00785FC1"/>
    <w:rsid w:val="007922D9"/>
    <w:rsid w:val="00793D00"/>
    <w:rsid w:val="00794519"/>
    <w:rsid w:val="007A3DA3"/>
    <w:rsid w:val="007A710D"/>
    <w:rsid w:val="007A759F"/>
    <w:rsid w:val="007B161B"/>
    <w:rsid w:val="007B7A1E"/>
    <w:rsid w:val="007C2D82"/>
    <w:rsid w:val="007C625D"/>
    <w:rsid w:val="007D3CC3"/>
    <w:rsid w:val="007E011C"/>
    <w:rsid w:val="007E0195"/>
    <w:rsid w:val="007E444E"/>
    <w:rsid w:val="007E4EBA"/>
    <w:rsid w:val="007E6A00"/>
    <w:rsid w:val="007F42CC"/>
    <w:rsid w:val="007F7A5E"/>
    <w:rsid w:val="007F7CA9"/>
    <w:rsid w:val="00815AFE"/>
    <w:rsid w:val="008478A9"/>
    <w:rsid w:val="00850ED7"/>
    <w:rsid w:val="00853D18"/>
    <w:rsid w:val="0085595C"/>
    <w:rsid w:val="008605F5"/>
    <w:rsid w:val="00860734"/>
    <w:rsid w:val="008622A8"/>
    <w:rsid w:val="0087678F"/>
    <w:rsid w:val="0088276A"/>
    <w:rsid w:val="00897FE8"/>
    <w:rsid w:val="008A363E"/>
    <w:rsid w:val="008B11E7"/>
    <w:rsid w:val="008C613F"/>
    <w:rsid w:val="008D0166"/>
    <w:rsid w:val="008D2A45"/>
    <w:rsid w:val="008D3E07"/>
    <w:rsid w:val="008E0738"/>
    <w:rsid w:val="008E6341"/>
    <w:rsid w:val="00902EBA"/>
    <w:rsid w:val="0091264A"/>
    <w:rsid w:val="00927C4D"/>
    <w:rsid w:val="009336E4"/>
    <w:rsid w:val="00934E33"/>
    <w:rsid w:val="009412B8"/>
    <w:rsid w:val="00946D6C"/>
    <w:rsid w:val="00961921"/>
    <w:rsid w:val="00973346"/>
    <w:rsid w:val="009872EC"/>
    <w:rsid w:val="009925A1"/>
    <w:rsid w:val="00992B41"/>
    <w:rsid w:val="00993F1D"/>
    <w:rsid w:val="009A0E23"/>
    <w:rsid w:val="009A260E"/>
    <w:rsid w:val="009A38DF"/>
    <w:rsid w:val="009A3A7D"/>
    <w:rsid w:val="009A44A5"/>
    <w:rsid w:val="009B064F"/>
    <w:rsid w:val="009B2AB4"/>
    <w:rsid w:val="009B2D14"/>
    <w:rsid w:val="009B70BA"/>
    <w:rsid w:val="009B794C"/>
    <w:rsid w:val="009C2127"/>
    <w:rsid w:val="009C2649"/>
    <w:rsid w:val="009D0B29"/>
    <w:rsid w:val="009D2779"/>
    <w:rsid w:val="009D40E7"/>
    <w:rsid w:val="009E3633"/>
    <w:rsid w:val="009F02B2"/>
    <w:rsid w:val="009F1A75"/>
    <w:rsid w:val="009F55B2"/>
    <w:rsid w:val="009F74DB"/>
    <w:rsid w:val="00A0208A"/>
    <w:rsid w:val="00A04030"/>
    <w:rsid w:val="00A11E41"/>
    <w:rsid w:val="00A13E0E"/>
    <w:rsid w:val="00A17992"/>
    <w:rsid w:val="00A17B1C"/>
    <w:rsid w:val="00A21A10"/>
    <w:rsid w:val="00A2346E"/>
    <w:rsid w:val="00A264C6"/>
    <w:rsid w:val="00A26683"/>
    <w:rsid w:val="00A27CBB"/>
    <w:rsid w:val="00A317D6"/>
    <w:rsid w:val="00A31C72"/>
    <w:rsid w:val="00A363E0"/>
    <w:rsid w:val="00A43CC6"/>
    <w:rsid w:val="00A51C1C"/>
    <w:rsid w:val="00A6047E"/>
    <w:rsid w:val="00A61F64"/>
    <w:rsid w:val="00A63C83"/>
    <w:rsid w:val="00A641CC"/>
    <w:rsid w:val="00A971C2"/>
    <w:rsid w:val="00AA411C"/>
    <w:rsid w:val="00AA7272"/>
    <w:rsid w:val="00AA7604"/>
    <w:rsid w:val="00AB2F76"/>
    <w:rsid w:val="00AC25E1"/>
    <w:rsid w:val="00AD69F6"/>
    <w:rsid w:val="00AD6BF5"/>
    <w:rsid w:val="00AE376B"/>
    <w:rsid w:val="00AE7A79"/>
    <w:rsid w:val="00AF004E"/>
    <w:rsid w:val="00AF405F"/>
    <w:rsid w:val="00B05554"/>
    <w:rsid w:val="00B16314"/>
    <w:rsid w:val="00B164E4"/>
    <w:rsid w:val="00B16BFF"/>
    <w:rsid w:val="00B17E4A"/>
    <w:rsid w:val="00B214B9"/>
    <w:rsid w:val="00B33281"/>
    <w:rsid w:val="00B34B5F"/>
    <w:rsid w:val="00B55DCD"/>
    <w:rsid w:val="00B57F77"/>
    <w:rsid w:val="00B63A3D"/>
    <w:rsid w:val="00B6434F"/>
    <w:rsid w:val="00B6491D"/>
    <w:rsid w:val="00B64F07"/>
    <w:rsid w:val="00B73324"/>
    <w:rsid w:val="00B80087"/>
    <w:rsid w:val="00B83DEC"/>
    <w:rsid w:val="00BA3371"/>
    <w:rsid w:val="00BA3EDA"/>
    <w:rsid w:val="00BA4802"/>
    <w:rsid w:val="00BD4BFC"/>
    <w:rsid w:val="00BD6108"/>
    <w:rsid w:val="00BE4B7E"/>
    <w:rsid w:val="00BF0872"/>
    <w:rsid w:val="00BF5548"/>
    <w:rsid w:val="00C00A2D"/>
    <w:rsid w:val="00C03CA4"/>
    <w:rsid w:val="00C03D5F"/>
    <w:rsid w:val="00C07B43"/>
    <w:rsid w:val="00C148ED"/>
    <w:rsid w:val="00C16024"/>
    <w:rsid w:val="00C17A10"/>
    <w:rsid w:val="00C22B79"/>
    <w:rsid w:val="00C2465B"/>
    <w:rsid w:val="00C37C48"/>
    <w:rsid w:val="00C54C69"/>
    <w:rsid w:val="00C568FF"/>
    <w:rsid w:val="00C574EE"/>
    <w:rsid w:val="00C646D0"/>
    <w:rsid w:val="00C708E5"/>
    <w:rsid w:val="00C74079"/>
    <w:rsid w:val="00C80FA3"/>
    <w:rsid w:val="00C821E7"/>
    <w:rsid w:val="00C860C0"/>
    <w:rsid w:val="00C91D85"/>
    <w:rsid w:val="00C92307"/>
    <w:rsid w:val="00C9712C"/>
    <w:rsid w:val="00CA2D6F"/>
    <w:rsid w:val="00CA6119"/>
    <w:rsid w:val="00CA667C"/>
    <w:rsid w:val="00CA765D"/>
    <w:rsid w:val="00CB0883"/>
    <w:rsid w:val="00CC3729"/>
    <w:rsid w:val="00CC7535"/>
    <w:rsid w:val="00CE1551"/>
    <w:rsid w:val="00CE518A"/>
    <w:rsid w:val="00CF147B"/>
    <w:rsid w:val="00D010FD"/>
    <w:rsid w:val="00D05326"/>
    <w:rsid w:val="00D06D59"/>
    <w:rsid w:val="00D06DA4"/>
    <w:rsid w:val="00D20251"/>
    <w:rsid w:val="00D20DE8"/>
    <w:rsid w:val="00D26839"/>
    <w:rsid w:val="00D461EF"/>
    <w:rsid w:val="00D4700E"/>
    <w:rsid w:val="00D52706"/>
    <w:rsid w:val="00D63A69"/>
    <w:rsid w:val="00D7189D"/>
    <w:rsid w:val="00D741E6"/>
    <w:rsid w:val="00D86637"/>
    <w:rsid w:val="00D927C5"/>
    <w:rsid w:val="00DB72C9"/>
    <w:rsid w:val="00DC07CC"/>
    <w:rsid w:val="00DD0A0D"/>
    <w:rsid w:val="00DD1047"/>
    <w:rsid w:val="00DD159C"/>
    <w:rsid w:val="00DD2624"/>
    <w:rsid w:val="00DE7B8A"/>
    <w:rsid w:val="00DE7E4E"/>
    <w:rsid w:val="00DF1B1C"/>
    <w:rsid w:val="00DF672C"/>
    <w:rsid w:val="00E0522D"/>
    <w:rsid w:val="00E226B0"/>
    <w:rsid w:val="00E2352B"/>
    <w:rsid w:val="00E264F3"/>
    <w:rsid w:val="00E40D35"/>
    <w:rsid w:val="00E4502D"/>
    <w:rsid w:val="00E52262"/>
    <w:rsid w:val="00E52FE6"/>
    <w:rsid w:val="00E5345F"/>
    <w:rsid w:val="00E56377"/>
    <w:rsid w:val="00E57395"/>
    <w:rsid w:val="00E60C71"/>
    <w:rsid w:val="00E610A7"/>
    <w:rsid w:val="00E61B06"/>
    <w:rsid w:val="00E84AA0"/>
    <w:rsid w:val="00E84B91"/>
    <w:rsid w:val="00E850F9"/>
    <w:rsid w:val="00E854E2"/>
    <w:rsid w:val="00E91602"/>
    <w:rsid w:val="00E961D2"/>
    <w:rsid w:val="00EB5E67"/>
    <w:rsid w:val="00EC1346"/>
    <w:rsid w:val="00EC3512"/>
    <w:rsid w:val="00EC4B39"/>
    <w:rsid w:val="00EC4D66"/>
    <w:rsid w:val="00EC53F6"/>
    <w:rsid w:val="00EC64A2"/>
    <w:rsid w:val="00ED034F"/>
    <w:rsid w:val="00ED092B"/>
    <w:rsid w:val="00ED0963"/>
    <w:rsid w:val="00ED0A31"/>
    <w:rsid w:val="00ED1D4C"/>
    <w:rsid w:val="00ED2203"/>
    <w:rsid w:val="00ED3239"/>
    <w:rsid w:val="00ED3855"/>
    <w:rsid w:val="00EE26DD"/>
    <w:rsid w:val="00EF10B1"/>
    <w:rsid w:val="00F01A2F"/>
    <w:rsid w:val="00F10DFB"/>
    <w:rsid w:val="00F1139A"/>
    <w:rsid w:val="00F118C0"/>
    <w:rsid w:val="00F12CBF"/>
    <w:rsid w:val="00F17059"/>
    <w:rsid w:val="00F25212"/>
    <w:rsid w:val="00F3180F"/>
    <w:rsid w:val="00F3270A"/>
    <w:rsid w:val="00F34450"/>
    <w:rsid w:val="00F41159"/>
    <w:rsid w:val="00F46F27"/>
    <w:rsid w:val="00F4733E"/>
    <w:rsid w:val="00F61426"/>
    <w:rsid w:val="00F659B5"/>
    <w:rsid w:val="00F752B2"/>
    <w:rsid w:val="00F800BE"/>
    <w:rsid w:val="00F85979"/>
    <w:rsid w:val="00F860A5"/>
    <w:rsid w:val="00F902F7"/>
    <w:rsid w:val="00FA1DAF"/>
    <w:rsid w:val="00FA2D90"/>
    <w:rsid w:val="00FA5FFD"/>
    <w:rsid w:val="00FB3D6C"/>
    <w:rsid w:val="00FB7179"/>
    <w:rsid w:val="00FC5499"/>
    <w:rsid w:val="00FC6A26"/>
    <w:rsid w:val="00FD1F1D"/>
    <w:rsid w:val="00FE71CD"/>
    <w:rsid w:val="00FF026E"/>
    <w:rsid w:val="00FF155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4D79EF"/>
  <w15:chartTrackingRefBased/>
  <w15:docId w15:val="{817D2204-03F6-457F-86ED-B1521FDFE8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708E5"/>
  </w:style>
  <w:style w:type="paragraph" w:styleId="Heading1">
    <w:name w:val="heading 1"/>
    <w:basedOn w:val="Normal"/>
    <w:next w:val="Normal"/>
    <w:link w:val="Heading1Char"/>
    <w:uiPriority w:val="9"/>
    <w:qFormat/>
    <w:rsid w:val="00A61F64"/>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A61F6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A61F64"/>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A61F64"/>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A61F64"/>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A61F64"/>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61F6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61F64"/>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61F64"/>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61F64"/>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A61F64"/>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A61F64"/>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A61F64"/>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A61F64"/>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61F6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61F6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61F6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61F64"/>
    <w:rPr>
      <w:rFonts w:eastAsiaTheme="majorEastAsia" w:cstheme="majorBidi"/>
      <w:color w:val="272727" w:themeColor="text1" w:themeTint="D8"/>
    </w:rPr>
  </w:style>
  <w:style w:type="paragraph" w:styleId="Title">
    <w:name w:val="Title"/>
    <w:basedOn w:val="Normal"/>
    <w:next w:val="Normal"/>
    <w:link w:val="TitleChar"/>
    <w:uiPriority w:val="10"/>
    <w:qFormat/>
    <w:rsid w:val="00A61F6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61F6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61F64"/>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61F6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61F64"/>
    <w:pPr>
      <w:spacing w:before="160"/>
      <w:jc w:val="center"/>
    </w:pPr>
    <w:rPr>
      <w:i/>
      <w:iCs/>
      <w:color w:val="404040" w:themeColor="text1" w:themeTint="BF"/>
    </w:rPr>
  </w:style>
  <w:style w:type="character" w:customStyle="1" w:styleId="QuoteChar">
    <w:name w:val="Quote Char"/>
    <w:basedOn w:val="DefaultParagraphFont"/>
    <w:link w:val="Quote"/>
    <w:uiPriority w:val="29"/>
    <w:rsid w:val="00A61F64"/>
    <w:rPr>
      <w:i/>
      <w:iCs/>
      <w:color w:val="404040" w:themeColor="text1" w:themeTint="BF"/>
    </w:rPr>
  </w:style>
  <w:style w:type="paragraph" w:styleId="ListParagraph">
    <w:name w:val="List Paragraph"/>
    <w:basedOn w:val="Normal"/>
    <w:uiPriority w:val="34"/>
    <w:qFormat/>
    <w:rsid w:val="00A61F64"/>
    <w:pPr>
      <w:ind w:left="720"/>
      <w:contextualSpacing/>
    </w:pPr>
  </w:style>
  <w:style w:type="character" w:styleId="IntenseEmphasis">
    <w:name w:val="Intense Emphasis"/>
    <w:basedOn w:val="DefaultParagraphFont"/>
    <w:uiPriority w:val="21"/>
    <w:qFormat/>
    <w:rsid w:val="00A61F64"/>
    <w:rPr>
      <w:i/>
      <w:iCs/>
      <w:color w:val="0F4761" w:themeColor="accent1" w:themeShade="BF"/>
    </w:rPr>
  </w:style>
  <w:style w:type="paragraph" w:styleId="IntenseQuote">
    <w:name w:val="Intense Quote"/>
    <w:basedOn w:val="Normal"/>
    <w:next w:val="Normal"/>
    <w:link w:val="IntenseQuoteChar"/>
    <w:uiPriority w:val="30"/>
    <w:qFormat/>
    <w:rsid w:val="00A61F6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A61F64"/>
    <w:rPr>
      <w:i/>
      <w:iCs/>
      <w:color w:val="0F4761" w:themeColor="accent1" w:themeShade="BF"/>
    </w:rPr>
  </w:style>
  <w:style w:type="character" w:styleId="IntenseReference">
    <w:name w:val="Intense Reference"/>
    <w:basedOn w:val="DefaultParagraphFont"/>
    <w:uiPriority w:val="32"/>
    <w:qFormat/>
    <w:rsid w:val="00A61F64"/>
    <w:rPr>
      <w:b/>
      <w:bCs/>
      <w:smallCaps/>
      <w:color w:val="0F4761" w:themeColor="accent1" w:themeShade="BF"/>
      <w:spacing w:val="5"/>
    </w:rPr>
  </w:style>
  <w:style w:type="character" w:styleId="PlaceholderText">
    <w:name w:val="Placeholder Text"/>
    <w:basedOn w:val="DefaultParagraphFont"/>
    <w:uiPriority w:val="99"/>
    <w:semiHidden/>
    <w:rsid w:val="00E52FE6"/>
    <w:rPr>
      <w:color w:val="666666"/>
    </w:rPr>
  </w:style>
  <w:style w:type="paragraph" w:styleId="Caption">
    <w:name w:val="caption"/>
    <w:basedOn w:val="Normal"/>
    <w:next w:val="Normal"/>
    <w:uiPriority w:val="35"/>
    <w:unhideWhenUsed/>
    <w:qFormat/>
    <w:rsid w:val="00927C4D"/>
    <w:pPr>
      <w:spacing w:after="200" w:line="240" w:lineRule="auto"/>
    </w:pPr>
    <w:rPr>
      <w:i/>
      <w:iCs/>
      <w:color w:val="0E2841" w:themeColor="text2"/>
      <w:sz w:val="18"/>
      <w:szCs w:val="18"/>
    </w:rPr>
  </w:style>
  <w:style w:type="character" w:styleId="Hyperlink">
    <w:name w:val="Hyperlink"/>
    <w:basedOn w:val="DefaultParagraphFont"/>
    <w:uiPriority w:val="99"/>
    <w:unhideWhenUsed/>
    <w:rsid w:val="00AA7272"/>
    <w:rPr>
      <w:color w:val="467886" w:themeColor="hyperlink"/>
      <w:u w:val="single"/>
    </w:rPr>
  </w:style>
  <w:style w:type="character" w:styleId="UnresolvedMention">
    <w:name w:val="Unresolved Mention"/>
    <w:basedOn w:val="DefaultParagraphFont"/>
    <w:uiPriority w:val="99"/>
    <w:semiHidden/>
    <w:unhideWhenUsed/>
    <w:rsid w:val="00AA7272"/>
    <w:rPr>
      <w:color w:val="605E5C"/>
      <w:shd w:val="clear" w:color="auto" w:fill="E1DFDD"/>
    </w:rPr>
  </w:style>
  <w:style w:type="paragraph" w:styleId="Header">
    <w:name w:val="header"/>
    <w:basedOn w:val="Normal"/>
    <w:link w:val="HeaderChar"/>
    <w:uiPriority w:val="99"/>
    <w:unhideWhenUsed/>
    <w:rsid w:val="00A264C6"/>
    <w:pPr>
      <w:tabs>
        <w:tab w:val="center" w:pos="4680"/>
        <w:tab w:val="right" w:pos="9360"/>
      </w:tabs>
      <w:spacing w:after="0" w:line="240" w:lineRule="auto"/>
    </w:pPr>
  </w:style>
  <w:style w:type="character" w:customStyle="1" w:styleId="HeaderChar">
    <w:name w:val="Header Char"/>
    <w:basedOn w:val="DefaultParagraphFont"/>
    <w:link w:val="Header"/>
    <w:uiPriority w:val="99"/>
    <w:rsid w:val="00A264C6"/>
  </w:style>
  <w:style w:type="paragraph" w:styleId="Footer">
    <w:name w:val="footer"/>
    <w:basedOn w:val="Normal"/>
    <w:link w:val="FooterChar"/>
    <w:uiPriority w:val="99"/>
    <w:unhideWhenUsed/>
    <w:rsid w:val="00A264C6"/>
    <w:pPr>
      <w:tabs>
        <w:tab w:val="center" w:pos="4680"/>
        <w:tab w:val="right" w:pos="9360"/>
      </w:tabs>
      <w:spacing w:after="0" w:line="240" w:lineRule="auto"/>
    </w:pPr>
  </w:style>
  <w:style w:type="character" w:customStyle="1" w:styleId="FooterChar">
    <w:name w:val="Footer Char"/>
    <w:basedOn w:val="DefaultParagraphFont"/>
    <w:link w:val="Footer"/>
    <w:uiPriority w:val="99"/>
    <w:rsid w:val="00A264C6"/>
  </w:style>
  <w:style w:type="paragraph" w:styleId="Revision">
    <w:name w:val="Revision"/>
    <w:hidden/>
    <w:uiPriority w:val="99"/>
    <w:semiHidden/>
    <w:rsid w:val="00DE7E4E"/>
    <w:pPr>
      <w:spacing w:after="0" w:line="240" w:lineRule="auto"/>
    </w:pPr>
  </w:style>
  <w:style w:type="character" w:styleId="CommentReference">
    <w:name w:val="annotation reference"/>
    <w:basedOn w:val="DefaultParagraphFont"/>
    <w:uiPriority w:val="99"/>
    <w:semiHidden/>
    <w:unhideWhenUsed/>
    <w:rsid w:val="00C821E7"/>
    <w:rPr>
      <w:sz w:val="16"/>
      <w:szCs w:val="16"/>
    </w:rPr>
  </w:style>
  <w:style w:type="paragraph" w:styleId="CommentText">
    <w:name w:val="annotation text"/>
    <w:basedOn w:val="Normal"/>
    <w:link w:val="CommentTextChar"/>
    <w:uiPriority w:val="99"/>
    <w:unhideWhenUsed/>
    <w:rsid w:val="00C821E7"/>
    <w:pPr>
      <w:spacing w:before="120" w:after="240" w:line="240" w:lineRule="auto"/>
    </w:pPr>
    <w:rPr>
      <w:rFonts w:ascii="Times New Roman" w:hAnsi="Times New Roman"/>
      <w:kern w:val="0"/>
      <w:sz w:val="20"/>
      <w:szCs w:val="20"/>
      <w14:ligatures w14:val="none"/>
    </w:rPr>
  </w:style>
  <w:style w:type="character" w:customStyle="1" w:styleId="CommentTextChar">
    <w:name w:val="Comment Text Char"/>
    <w:basedOn w:val="DefaultParagraphFont"/>
    <w:link w:val="CommentText"/>
    <w:uiPriority w:val="99"/>
    <w:rsid w:val="00C821E7"/>
    <w:rPr>
      <w:rFonts w:ascii="Times New Roman" w:hAnsi="Times New Roman"/>
      <w:kern w:val="0"/>
      <w:sz w:val="20"/>
      <w:szCs w:val="20"/>
      <w14:ligatures w14:val="none"/>
    </w:rPr>
  </w:style>
  <w:style w:type="paragraph" w:styleId="CommentSubject">
    <w:name w:val="annotation subject"/>
    <w:basedOn w:val="CommentText"/>
    <w:next w:val="CommentText"/>
    <w:link w:val="CommentSubjectChar"/>
    <w:uiPriority w:val="99"/>
    <w:semiHidden/>
    <w:unhideWhenUsed/>
    <w:rsid w:val="005B01F3"/>
    <w:pPr>
      <w:spacing w:before="0" w:after="160"/>
    </w:pPr>
    <w:rPr>
      <w:rFonts w:asciiTheme="minorHAnsi" w:hAnsiTheme="minorHAnsi"/>
      <w:b/>
      <w:bCs/>
      <w:kern w:val="2"/>
      <w14:ligatures w14:val="standardContextual"/>
    </w:rPr>
  </w:style>
  <w:style w:type="character" w:customStyle="1" w:styleId="CommentSubjectChar">
    <w:name w:val="Comment Subject Char"/>
    <w:basedOn w:val="CommentTextChar"/>
    <w:link w:val="CommentSubject"/>
    <w:uiPriority w:val="99"/>
    <w:semiHidden/>
    <w:rsid w:val="005B01F3"/>
    <w:rPr>
      <w:rFonts w:ascii="Times New Roman" w:hAnsi="Times New Roman"/>
      <w:b/>
      <w:bCs/>
      <w:kern w:val="0"/>
      <w:sz w:val="20"/>
      <w:szCs w:val="2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microsoft.com/office/2016/09/relationships/commentsIds" Target="commentsIds.xml"/><Relationship Id="rId18" Type="http://schemas.openxmlformats.org/officeDocument/2006/relationships/image" Target="media/image7.png"/><Relationship Id="rId26" Type="http://schemas.openxmlformats.org/officeDocument/2006/relationships/hyperlink" Target="https://en.wikipedia.org/wiki/Metropolis%E2%80%93Hastings_algorithm" TargetMode="External"/><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endnotes" Target="endnotes.xml"/><Relationship Id="rId12" Type="http://schemas.microsoft.com/office/2011/relationships/commentsExtended" Target="commentsExtended.xml"/><Relationship Id="rId17" Type="http://schemas.openxmlformats.org/officeDocument/2006/relationships/image" Target="media/image6.png"/><Relationship Id="rId25" Type="http://schemas.openxmlformats.org/officeDocument/2006/relationships/image" Target="media/image14.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comments" Target="comments.xml"/><Relationship Id="rId24" Type="http://schemas.openxmlformats.org/officeDocument/2006/relationships/image" Target="media/image13.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8.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microsoft.com/office/2018/08/relationships/commentsExtensible" Target="commentsExtensible.xml"/><Relationship Id="rId22" Type="http://schemas.openxmlformats.org/officeDocument/2006/relationships/image" Target="media/image11.png"/><Relationship Id="rId27" Type="http://schemas.openxmlformats.org/officeDocument/2006/relationships/image" Target="media/image15.png"/><Relationship Id="rId30"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Syl78</b:Tag>
    <b:SourceType>JournalArticle</b:SourceType>
    <b:Guid>{94FE4A63-BD1D-43EE-AB83-C1516F406CF6}</b:Guid>
    <b:Title>Phase Transitions for Continous-Spin Ising Ferromagnets</b:Title>
    <b:Year>1978</b:Year>
    <b:Author>
      <b:Author>
        <b:NameList>
          <b:Person>
            <b:Last>Sylvester</b:Last>
            <b:First>Garret S.</b:First>
          </b:Person>
          <b:Person>
            <b:Last>van Beijeren</b:Last>
            <b:First>Henk</b:First>
          </b:Person>
        </b:NameList>
      </b:Author>
    </b:Author>
    <b:JournalName>Journal of Functional Analysis</b:JournalName>
    <b:Pages>145-167</b:Pages>
    <b:Volume>28</b:Volume>
    <b:RefOrder>35</b:RefOrder>
  </b:Source>
  <b:Source>
    <b:Tag>Bay99</b:Tag>
    <b:SourceType>JournalArticle</b:SourceType>
    <b:Guid>{3F21F4C7-451B-49A7-BE15-C005E579DE9D}</b:Guid>
    <b:Author>
      <b:Author>
        <b:NameList>
          <b:Person>
            <b:Last>Bayong</b:Last>
            <b:First>E.</b:First>
          </b:Person>
          <b:Person>
            <b:Last>Diep</b:Last>
            <b:First>H.</b:First>
            <b:Middle>T.</b:Middle>
          </b:Person>
        </b:NameList>
      </b:Author>
    </b:Author>
    <b:Title>Effect of long-range interactions on the critical behavior of the continuous Ising model</b:Title>
    <b:JournalName>Physical Review B</b:JournalName>
    <b:Year>1999</b:Year>
    <b:Pages>11919</b:Pages>
    <b:Volume>59</b:Volume>
    <b:Issue>18</b:Issue>
    <b:RefOrder>36</b:RefOrder>
  </b:Source>
  <b:Source>
    <b:Tag>Met53</b:Tag>
    <b:SourceType>JournalArticle</b:SourceType>
    <b:Guid>{6EA195A9-034B-4C79-A41E-6A3386848435}</b:Guid>
    <b:Author>
      <b:Author>
        <b:NameList>
          <b:Person>
            <b:Last>Metropolis</b:Last>
            <b:First>Nicholas</b:First>
          </b:Person>
          <b:Person>
            <b:Last>Rosenbluth</b:Last>
            <b:First>Arianna</b:First>
            <b:Middle>W.</b:Middle>
          </b:Person>
          <b:Person>
            <b:Last>Rosenbluth</b:Last>
            <b:First>Marshall</b:First>
            <b:Middle>N.</b:Middle>
          </b:Person>
          <b:Person>
            <b:Last>Teller</b:Last>
            <b:First>Augusta</b:First>
            <b:Middle>H.</b:Middle>
          </b:Person>
          <b:Person>
            <b:Last>Teller</b:Last>
            <b:First>Edward</b:First>
          </b:Person>
        </b:NameList>
      </b:Author>
    </b:Author>
    <b:Title>Equation of State Calculations by Fast Computing Machines</b:Title>
    <b:JournalName>J. Chem Phys</b:JournalName>
    <b:Year>1953</b:Year>
    <b:Pages>1087</b:Pages>
    <b:Volume>21</b:Volume>
    <b:Issue>6</b:Issue>
    <b:RefOrder>37</b:RefOrder>
  </b:Source>
  <b:Source>
    <b:Tag>Mei23</b:Tag>
    <b:SourceType>Report</b:SourceType>
    <b:Guid>{C0F8BA12-0622-4CA0-9BC3-8D1D8F6A0ED7}</b:Guid>
    <b:Author>
      <b:Author>
        <b:NameList>
          <b:Person>
            <b:Last>Meiser</b:Last>
            <b:First>W.N.</b:First>
          </b:Person>
          <b:Person>
            <b:Last>Steward</b:Last>
            <b:First>J.S.</b:First>
          </b:Person>
          <b:Person>
            <b:Last>Wilcox</b:Last>
            <b:First>H.</b:First>
          </b:Person>
          <b:Person>
            <b:Last>Hardman</b:Last>
            <b:First>M.A.</b:First>
          </b:Person>
          <b:Person>
            <b:Last>Scott</b:Last>
            <b:First>D.J.</b:First>
          </b:Person>
        </b:NameList>
      </b:Author>
    </b:Author>
    <b:Title>Near-Real-Time DMSP SSMIS Daily Polar Gridded Sea Ice Concentrations, Version 2</b:Title>
    <b:Year>2023</b:Year>
    <b:Publisher>NASA National Snow and Ice Data Center Distributed Active Archive Center</b:Publisher>
    <b:City>Boulder, Colorado USA</b:City>
    <b:DOI>https://doi.org/10.5067/YTTHO2FJQ97K</b:DOI>
    <b:RefOrder>38</b:RefOrder>
  </b:Source>
</b:Sources>
</file>

<file path=customXml/itemProps1.xml><?xml version="1.0" encoding="utf-8"?>
<ds:datastoreItem xmlns:ds="http://schemas.openxmlformats.org/officeDocument/2006/customXml" ds:itemID="{25E5F0A7-DA52-4E31-B4AF-386E58D7AF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105</TotalTime>
  <Pages>1</Pages>
  <Words>5881</Words>
  <Characters>33527</Characters>
  <Application>Microsoft Office Word</Application>
  <DocSecurity>0</DocSecurity>
  <Lines>279</Lines>
  <Paragraphs>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39330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Ying Zhao</dc:creator>
  <cp:keywords/>
  <dc:description/>
  <cp:lastModifiedBy>Ying Zhao</cp:lastModifiedBy>
  <cp:revision>62</cp:revision>
  <cp:lastPrinted>2024-04-09T03:30:00Z</cp:lastPrinted>
  <dcterms:created xsi:type="dcterms:W3CDTF">2024-04-11T22:59:00Z</dcterms:created>
  <dcterms:modified xsi:type="dcterms:W3CDTF">2024-04-12T01:42:00Z</dcterms:modified>
</cp:coreProperties>
</file>